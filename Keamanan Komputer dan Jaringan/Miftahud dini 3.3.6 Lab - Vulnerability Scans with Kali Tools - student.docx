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CEB599C">
      <w:pPr>
        <w:pStyle w:val="40"/>
        <w:rPr>
          <w:color w:val="000000" w:themeColor="text1"/>
          <w:rPrChange w:id="6" w:author="Miftahut Dini" w:date="2025-04-21T09:23:51Z">
            <w:rPr/>
          </w:rPrChange>
          <w14:textFill>
            <w14:solidFill>
              <w14:schemeClr w14:val="tx1"/>
            </w14:solidFill>
          </w14:textFill>
        </w:rPr>
      </w:pPr>
      <w:sdt>
        <w:sdtPr>
          <w:rPr>
            <w:b w:val="0"/>
            <w:color w:val="000000" w:themeColor="text1"/>
            <w:rPrChange w:id="8" w:author="Miftahut Dini" w:date="2025-04-21T09:23:51Z">
              <w:rPr>
                <w:b w:val="0"/>
                <w:color w:val="EE0000"/>
              </w:rPr>
            </w:rPrChange>
            <w14:textFill>
              <w14:solidFill>
                <w14:schemeClr w14:val="tx1"/>
              </w14:solidFill>
            </w14:textFill>
          </w:rPr>
          <w:alias w:val="Title"/>
          <w:id w:val="-487021785"/>
          <w:placeholder>
            <w:docPart w:val="58156592E7954074A9F56D0020FDC5C3"/>
          </w:placeholder>
          <w:dataBinding w:prefixMappings="xmlns:ns0='http://purl.org/dc/elements/1.1/' xmlns:ns1='http://schemas.openxmlformats.org/package/2006/metadata/core-properties' " w:xpath="/ns1:coreProperties[1]/ns0:title[1]" w:storeItemID="{6C3C8BC8-F283-45AE-878A-BAB7291924A1}"/>
          <w:text/>
        </w:sdtPr>
        <w:sdtEndPr>
          <w:rPr>
            <w:b w:val="0"/>
            <w:color w:val="000000" w:themeColor="text1"/>
            <w:rPrChange w:id="9" w:author="Miftahut Dini" w:date="2025-04-21T09:23:51Z">
              <w:rPr>
                <w:b w:val="0"/>
                <w:color w:val="auto"/>
              </w:rPr>
            </w:rPrChange>
            <w14:textFill>
              <w14:solidFill>
                <w14:schemeClr w14:val="tx1"/>
              </w14:solidFill>
            </w14:textFill>
          </w:rPr>
        </w:sdtEndPr>
        <w:sdtContent>
          <w:del w:id="10" w:author="Miftahut Dini" w:date="2025-04-21T09:20:58Z">
            <w:r>
              <w:rPr>
                <w:color w:val="000000" w:themeColor="text1"/>
                <w:rPrChange w:id="11" w:author="Miftahut Dini" w:date="2025-04-21T09:23:51Z">
                  <w:rPr/>
                </w:rPrChange>
                <w14:textFill>
                  <w14:solidFill>
                    <w14:schemeClr w14:val="tx1"/>
                  </w14:solidFill>
                </w14:textFill>
              </w:rPr>
              <w:delText>Lab - Vulnerability Scanning with Kali Tools</w:delText>
            </w:r>
          </w:del>
          <w:ins w:id="13" w:author="Miftahut Dini" w:date="2025-04-21T09:20:58Z">
            <w:r>
              <w:rPr>
                <w:color w:val="000000" w:themeColor="text1"/>
                <w:lang w:val="en-US"/>
                <w:rPrChange w:id="14" w:author="Miftahut Dini" w:date="2025-04-21T09:23:51Z">
                  <w:rPr>
                    <w:lang w:val="en-US"/>
                  </w:rPr>
                </w:rPrChange>
                <w14:textFill>
                  <w14:solidFill>
                    <w14:schemeClr w14:val="tx1"/>
                  </w14:solidFill>
                </w14:textFill>
              </w:rPr>
              <w:t>Lab - Vulnerability Scanning with Kali Tools</w:t>
            </w:r>
          </w:ins>
        </w:sdtContent>
      </w:sdt>
      <w:r>
        <w:rPr>
          <w:color w:val="000000" w:themeColor="text1"/>
          <w:rPrChange w:id="18" w:author="Miftahut Dini" w:date="2025-04-21T09:23:51Z">
            <w:rPr/>
          </w:rPrChange>
          <w14:textFill>
            <w14:solidFill>
              <w14:schemeClr w14:val="tx1"/>
            </w14:solidFill>
          </w14:textFill>
        </w:rPr>
        <w:t xml:space="preserve"> </w:t>
      </w:r>
    </w:p>
    <w:p w14:paraId="0D40040B">
      <w:pPr>
        <w:pStyle w:val="2"/>
        <w:numPr>
          <w:ilvl w:val="0"/>
          <w:numId w:val="0"/>
        </w:numPr>
        <w:ind w:left="360" w:hanging="360"/>
        <w:rPr>
          <w:color w:val="000000" w:themeColor="text1"/>
          <w:rPrChange w:id="19" w:author="Miftahut Dini" w:date="2025-04-21T09:23:51Z">
            <w:rPr/>
          </w:rPrChange>
          <w14:textFill>
            <w14:solidFill>
              <w14:schemeClr w14:val="tx1"/>
            </w14:solidFill>
          </w14:textFill>
        </w:rPr>
      </w:pPr>
      <w:r>
        <w:rPr>
          <w:color w:val="000000" w:themeColor="text1"/>
          <w:rPrChange w:id="20" w:author="Miftahut Dini" w:date="2025-04-21T09:23:51Z">
            <w:rPr/>
          </w:rPrChange>
          <w14:textFill>
            <w14:solidFill>
              <w14:schemeClr w14:val="tx1"/>
            </w14:solidFill>
          </w14:textFill>
        </w:rPr>
        <w:t>Objectives</w:t>
      </w:r>
    </w:p>
    <w:p w14:paraId="6BE7C454">
      <w:pPr>
        <w:pStyle w:val="3"/>
        <w:rPr>
          <w:color w:val="000000" w:themeColor="text1"/>
          <w:rPrChange w:id="21" w:author="Miftahut Dini" w:date="2025-04-21T09:23:51Z">
            <w:rPr/>
          </w:rPrChange>
          <w14:textFill>
            <w14:solidFill>
              <w14:schemeClr w14:val="tx1"/>
            </w14:solidFill>
          </w14:textFill>
        </w:rPr>
      </w:pPr>
      <w:r>
        <w:rPr>
          <w:color w:val="000000" w:themeColor="text1"/>
          <w:rPrChange w:id="22" w:author="Miftahut Dini" w:date="2025-04-21T09:23:51Z">
            <w:rPr/>
          </w:rPrChange>
          <w14:textFill>
            <w14:solidFill>
              <w14:schemeClr w14:val="tx1"/>
            </w14:solidFill>
          </w14:textFill>
        </w:rPr>
        <w:t>In this lab, you will explore network vulnerability scanning tools and use them to perform a vulnerability scan on a target host.</w:t>
      </w:r>
    </w:p>
    <w:p w14:paraId="7E7630BE">
      <w:pPr>
        <w:pStyle w:val="3"/>
        <w:numPr>
          <w:ilvl w:val="0"/>
          <w:numId w:val="5"/>
        </w:numPr>
        <w:rPr>
          <w:color w:val="000000" w:themeColor="text1"/>
          <w:rPrChange w:id="23" w:author="Miftahut Dini" w:date="2025-04-21T09:23:51Z">
            <w:rPr/>
          </w:rPrChange>
          <w14:textFill>
            <w14:solidFill>
              <w14:schemeClr w14:val="tx1"/>
            </w14:solidFill>
          </w14:textFill>
        </w:rPr>
      </w:pPr>
      <w:r>
        <w:rPr>
          <w:color w:val="000000" w:themeColor="text1"/>
          <w:rPrChange w:id="24" w:author="Miftahut Dini" w:date="2025-04-21T09:23:51Z">
            <w:rPr/>
          </w:rPrChange>
          <w14:textFill>
            <w14:solidFill>
              <w14:schemeClr w14:val="tx1"/>
            </w14:solidFill>
          </w14:textFill>
        </w:rPr>
        <w:t>Perform network scans with Nmap</w:t>
      </w:r>
    </w:p>
    <w:p w14:paraId="16F68E33">
      <w:pPr>
        <w:pStyle w:val="3"/>
        <w:numPr>
          <w:ilvl w:val="0"/>
          <w:numId w:val="5"/>
        </w:numPr>
        <w:rPr>
          <w:color w:val="000000" w:themeColor="text1"/>
          <w:rPrChange w:id="25" w:author="Miftahut Dini" w:date="2025-04-21T09:23:51Z">
            <w:rPr/>
          </w:rPrChange>
          <w14:textFill>
            <w14:solidFill>
              <w14:schemeClr w14:val="tx1"/>
            </w14:solidFill>
          </w14:textFill>
        </w:rPr>
      </w:pPr>
      <w:r>
        <w:rPr>
          <w:color w:val="000000" w:themeColor="text1"/>
          <w:rPrChange w:id="26" w:author="Miftahut Dini" w:date="2025-04-21T09:23:51Z">
            <w:rPr/>
          </w:rPrChange>
          <w14:textFill>
            <w14:solidFill>
              <w14:schemeClr w14:val="tx1"/>
            </w14:solidFill>
          </w14:textFill>
        </w:rPr>
        <w:t>Use Greenbone Vulnerability Management to perform a vulnerability scan.</w:t>
      </w:r>
    </w:p>
    <w:p w14:paraId="5E5C2783">
      <w:pPr>
        <w:pStyle w:val="2"/>
        <w:numPr>
          <w:ilvl w:val="0"/>
          <w:numId w:val="0"/>
        </w:numPr>
        <w:ind w:left="360" w:hanging="360"/>
        <w:rPr>
          <w:color w:val="000000" w:themeColor="text1"/>
          <w:rPrChange w:id="27" w:author="Miftahut Dini" w:date="2025-04-21T09:23:51Z">
            <w:rPr/>
          </w:rPrChange>
          <w14:textFill>
            <w14:solidFill>
              <w14:schemeClr w14:val="tx1"/>
            </w14:solidFill>
          </w14:textFill>
        </w:rPr>
      </w:pPr>
      <w:r>
        <w:rPr>
          <w:color w:val="000000" w:themeColor="text1"/>
          <w:rPrChange w:id="28" w:author="Miftahut Dini" w:date="2025-04-21T09:23:51Z">
            <w:rPr/>
          </w:rPrChange>
          <w14:textFill>
            <w14:solidFill>
              <w14:schemeClr w14:val="tx1"/>
            </w14:solidFill>
          </w14:textFill>
        </w:rPr>
        <w:t>Background / Scenario</w:t>
      </w:r>
    </w:p>
    <w:p w14:paraId="6BC6EB18">
      <w:pPr>
        <w:pStyle w:val="3"/>
        <w:rPr>
          <w:color w:val="000000" w:themeColor="text1"/>
          <w:rPrChange w:id="29" w:author="Miftahut Dini" w:date="2025-04-21T09:23:51Z">
            <w:rPr/>
          </w:rPrChange>
          <w14:textFill>
            <w14:solidFill>
              <w14:schemeClr w14:val="tx1"/>
            </w14:solidFill>
          </w14:textFill>
        </w:rPr>
      </w:pPr>
      <w:r>
        <w:rPr>
          <w:color w:val="000000" w:themeColor="text1"/>
          <w:rPrChange w:id="30" w:author="Miftahut Dini" w:date="2025-04-21T09:23:51Z">
            <w:rPr/>
          </w:rPrChange>
          <w14:textFill>
            <w14:solidFill>
              <w14:schemeClr w14:val="tx1"/>
            </w14:solidFill>
          </w14:textFill>
        </w:rPr>
        <w:t xml:space="preserve">In a previous lab, you used Nmap to enumerate a host computer that was creating unusual traffic on the network. In this lab, you will use Nmap and Greenbone Vulnerability Management (GVM) to scan the system to identify potential vulnerabilities. </w:t>
      </w:r>
    </w:p>
    <w:p w14:paraId="2E0411A8">
      <w:pPr>
        <w:pStyle w:val="2"/>
        <w:numPr>
          <w:ilvl w:val="0"/>
          <w:numId w:val="0"/>
        </w:numPr>
        <w:ind w:left="360" w:hanging="360"/>
        <w:rPr>
          <w:color w:val="000000" w:themeColor="text1"/>
          <w:rPrChange w:id="31" w:author="Miftahut Dini" w:date="2025-04-21T09:23:51Z">
            <w:rPr/>
          </w:rPrChange>
          <w14:textFill>
            <w14:solidFill>
              <w14:schemeClr w14:val="tx1"/>
            </w14:solidFill>
          </w14:textFill>
        </w:rPr>
      </w:pPr>
      <w:r>
        <w:rPr>
          <w:color w:val="000000" w:themeColor="text1"/>
          <w:rPrChange w:id="32" w:author="Miftahut Dini" w:date="2025-04-21T09:23:51Z">
            <w:rPr/>
          </w:rPrChange>
          <w14:textFill>
            <w14:solidFill>
              <w14:schemeClr w14:val="tx1"/>
            </w14:solidFill>
          </w14:textFill>
        </w:rPr>
        <w:t>Required Resources</w:t>
      </w:r>
    </w:p>
    <w:p w14:paraId="41E190BB">
      <w:pPr>
        <w:pStyle w:val="64"/>
        <w:rPr>
          <w:color w:val="000000" w:themeColor="text1"/>
          <w:rPrChange w:id="33" w:author="Miftahut Dini" w:date="2025-04-21T09:23:51Z">
            <w:rPr/>
          </w:rPrChange>
          <w14:textFill>
            <w14:solidFill>
              <w14:schemeClr w14:val="tx1"/>
            </w14:solidFill>
          </w14:textFill>
        </w:rPr>
      </w:pPr>
      <w:r>
        <w:rPr>
          <w:color w:val="000000" w:themeColor="text1"/>
          <w:rPrChange w:id="34" w:author="Miftahut Dini" w:date="2025-04-21T09:23:51Z">
            <w:rPr/>
          </w:rPrChange>
          <w14:textFill>
            <w14:solidFill>
              <w14:schemeClr w14:val="tx1"/>
            </w14:solidFill>
          </w14:textFill>
        </w:rPr>
        <w:t>Kali VM customized for the Ethical Hacker course</w:t>
      </w:r>
    </w:p>
    <w:p w14:paraId="64A0E668">
      <w:pPr>
        <w:pStyle w:val="64"/>
        <w:rPr>
          <w:color w:val="000000" w:themeColor="text1"/>
          <w:rPrChange w:id="35" w:author="Miftahut Dini" w:date="2025-04-21T09:23:51Z">
            <w:rPr/>
          </w:rPrChange>
          <w14:textFill>
            <w14:solidFill>
              <w14:schemeClr w14:val="tx1"/>
            </w14:solidFill>
          </w14:textFill>
        </w:rPr>
      </w:pPr>
      <w:r>
        <w:rPr>
          <w:color w:val="000000" w:themeColor="text1"/>
          <w:rPrChange w:id="36" w:author="Miftahut Dini" w:date="2025-04-21T09:23:51Z">
            <w:rPr/>
          </w:rPrChange>
          <w14:textFill>
            <w14:solidFill>
              <w14:schemeClr w14:val="tx1"/>
            </w14:solidFill>
          </w14:textFill>
        </w:rPr>
        <w:t>Internet access</w:t>
      </w:r>
    </w:p>
    <w:p w14:paraId="6896696C">
      <w:pPr>
        <w:pStyle w:val="2"/>
        <w:numPr>
          <w:ilvl w:val="0"/>
          <w:numId w:val="0"/>
        </w:numPr>
        <w:ind w:left="360" w:hanging="360"/>
        <w:rPr>
          <w:color w:val="000000" w:themeColor="text1"/>
          <w:rPrChange w:id="37" w:author="Miftahut Dini" w:date="2025-04-21T09:23:51Z">
            <w:rPr/>
          </w:rPrChange>
          <w14:textFill>
            <w14:solidFill>
              <w14:schemeClr w14:val="tx1"/>
            </w14:solidFill>
          </w14:textFill>
        </w:rPr>
      </w:pPr>
      <w:r>
        <w:rPr>
          <w:color w:val="000000" w:themeColor="text1"/>
          <w:rPrChange w:id="38" w:author="Miftahut Dini" w:date="2025-04-21T09:23:51Z">
            <w:rPr/>
          </w:rPrChange>
          <w14:textFill>
            <w14:solidFill>
              <w14:schemeClr w14:val="tx1"/>
            </w14:solidFill>
          </w14:textFill>
        </w:rPr>
        <w:t>Instructions</w:t>
      </w:r>
    </w:p>
    <w:p w14:paraId="6D573809">
      <w:pPr>
        <w:pStyle w:val="4"/>
        <w:rPr>
          <w:color w:val="000000" w:themeColor="text1"/>
          <w:rPrChange w:id="39" w:author="Miftahut Dini" w:date="2025-04-21T09:23:51Z">
            <w:rPr/>
          </w:rPrChange>
          <w14:textFill>
            <w14:solidFill>
              <w14:schemeClr w14:val="tx1"/>
            </w14:solidFill>
          </w14:textFill>
        </w:rPr>
      </w:pPr>
      <w:r>
        <w:rPr>
          <w:color w:val="000000" w:themeColor="text1"/>
          <w:rPrChange w:id="40" w:author="Miftahut Dini" w:date="2025-04-21T09:23:51Z">
            <w:rPr/>
          </w:rPrChange>
          <w14:textFill>
            <w14:solidFill>
              <w14:schemeClr w14:val="tx1"/>
            </w14:solidFill>
          </w14:textFill>
        </w:rPr>
        <w:t>Run a Nmap Scan on a Target Computer</w:t>
      </w:r>
    </w:p>
    <w:p w14:paraId="5B1E5511">
      <w:pPr>
        <w:pStyle w:val="3"/>
        <w:rPr>
          <w:color w:val="000000" w:themeColor="text1"/>
          <w:rPrChange w:id="41" w:author="Miftahut Dini" w:date="2025-04-21T09:23:51Z">
            <w:rPr/>
          </w:rPrChange>
          <w14:textFill>
            <w14:solidFill>
              <w14:schemeClr w14:val="tx1"/>
            </w14:solidFill>
          </w14:textFill>
        </w:rPr>
      </w:pPr>
      <w:r>
        <w:rPr>
          <w:color w:val="000000" w:themeColor="text1"/>
          <w:rPrChange w:id="42" w:author="Miftahut Dini" w:date="2025-04-21T09:23:51Z">
            <w:rPr/>
          </w:rPrChange>
          <w14:textFill>
            <w14:solidFill>
              <w14:schemeClr w14:val="tx1"/>
            </w14:solidFill>
          </w14:textFill>
        </w:rPr>
        <w:t>In this part, you will use Nmap and NSE scripts to uncover potential vulnerabilities in a target host.</w:t>
      </w:r>
    </w:p>
    <w:p w14:paraId="77DF7A74">
      <w:pPr>
        <w:pStyle w:val="5"/>
        <w:rPr>
          <w:color w:val="000000" w:themeColor="text1"/>
          <w:rPrChange w:id="43" w:author="Miftahut Dini" w:date="2025-04-21T09:23:51Z">
            <w:rPr/>
          </w:rPrChange>
          <w14:textFill>
            <w14:solidFill>
              <w14:schemeClr w14:val="tx1"/>
            </w14:solidFill>
          </w14:textFill>
        </w:rPr>
      </w:pPr>
      <w:r>
        <w:rPr>
          <w:color w:val="000000" w:themeColor="text1"/>
          <w:rPrChange w:id="44" w:author="Miftahut Dini" w:date="2025-04-21T09:23:51Z">
            <w:rPr/>
          </w:rPrChange>
          <w14:textFill>
            <w14:solidFill>
              <w14:schemeClr w14:val="tx1"/>
            </w14:solidFill>
          </w14:textFill>
        </w:rPr>
        <w:t>Start and login to the Kali virtual machine.</w:t>
      </w:r>
    </w:p>
    <w:p w14:paraId="2F7E31B2">
      <w:pPr>
        <w:pStyle w:val="68"/>
        <w:rPr>
          <w:color w:val="000000" w:themeColor="text1"/>
          <w:rPrChange w:id="45" w:author="Miftahut Dini" w:date="2025-04-21T09:23:51Z">
            <w:rPr/>
          </w:rPrChange>
          <w14:textFill>
            <w14:solidFill>
              <w14:schemeClr w14:val="tx1"/>
            </w14:solidFill>
          </w14:textFill>
        </w:rPr>
      </w:pPr>
      <w:r>
        <w:rPr>
          <w:color w:val="000000" w:themeColor="text1"/>
          <w:rPrChange w:id="46" w:author="Miftahut Dini" w:date="2025-04-21T09:23:51Z">
            <w:rPr/>
          </w:rPrChange>
          <w14:textFill>
            <w14:solidFill>
              <w14:schemeClr w14:val="tx1"/>
            </w14:solidFill>
          </w14:textFill>
        </w:rPr>
        <w:t>Start and log into the Kali virtual machine.</w:t>
      </w:r>
    </w:p>
    <w:p w14:paraId="0E5B1EFC">
      <w:pPr>
        <w:pStyle w:val="68"/>
        <w:rPr>
          <w:color w:val="000000" w:themeColor="text1"/>
          <w:rPrChange w:id="47" w:author="Miftahut Dini" w:date="2025-04-21T09:23:51Z">
            <w:rPr/>
          </w:rPrChange>
          <w14:textFill>
            <w14:solidFill>
              <w14:schemeClr w14:val="tx1"/>
            </w14:solidFill>
          </w14:textFill>
        </w:rPr>
      </w:pPr>
      <w:r>
        <w:rPr>
          <w:color w:val="000000" w:themeColor="text1"/>
          <w:rPrChange w:id="48" w:author="Miftahut Dini" w:date="2025-04-21T09:23:51Z">
            <w:rPr/>
          </w:rPrChange>
          <w14:textFill>
            <w14:solidFill>
              <w14:schemeClr w14:val="tx1"/>
            </w14:solidFill>
          </w14:textFill>
        </w:rPr>
        <w:t xml:space="preserve">Start a terminal session. Expand the terminal window to a full screen. Use the </w:t>
      </w:r>
      <w:r>
        <w:rPr>
          <w:b/>
          <w:bCs/>
          <w:color w:val="000000" w:themeColor="text1"/>
          <w:rPrChange w:id="49" w:author="Miftahut Dini" w:date="2025-04-21T09:23:51Z">
            <w:rPr>
              <w:b/>
              <w:bCs/>
            </w:rPr>
          </w:rPrChange>
          <w14:textFill>
            <w14:solidFill>
              <w14:schemeClr w14:val="tx1"/>
            </w14:solidFill>
          </w14:textFill>
        </w:rPr>
        <w:t>ping</w:t>
      </w:r>
      <w:r>
        <w:rPr>
          <w:color w:val="000000" w:themeColor="text1"/>
          <w:rPrChange w:id="50" w:author="Miftahut Dini" w:date="2025-04-21T09:23:51Z">
            <w:rPr/>
          </w:rPrChange>
          <w14:textFill>
            <w14:solidFill>
              <w14:schemeClr w14:val="tx1"/>
            </w14:solidFill>
          </w14:textFill>
        </w:rPr>
        <w:t xml:space="preserve"> command to determine if the computer with the address </w:t>
      </w:r>
      <w:r>
        <w:rPr>
          <w:b/>
          <w:bCs/>
          <w:color w:val="000000" w:themeColor="text1"/>
          <w:rPrChange w:id="51" w:author="Miftahut Dini" w:date="2025-04-21T09:23:51Z">
            <w:rPr>
              <w:b/>
              <w:bCs/>
            </w:rPr>
          </w:rPrChange>
          <w14:textFill>
            <w14:solidFill>
              <w14:schemeClr w14:val="tx1"/>
            </w14:solidFill>
          </w14:textFill>
        </w:rPr>
        <w:t>10.6.6.23</w:t>
      </w:r>
      <w:r>
        <w:rPr>
          <w:color w:val="000000" w:themeColor="text1"/>
          <w:rPrChange w:id="52" w:author="Miftahut Dini" w:date="2025-04-21T09:23:51Z">
            <w:rPr/>
          </w:rPrChange>
          <w14:textFill>
            <w14:solidFill>
              <w14:schemeClr w14:val="tx1"/>
            </w14:solidFill>
          </w14:textFill>
        </w:rPr>
        <w:t xml:space="preserve"> or </w:t>
      </w:r>
      <w:r>
        <w:rPr>
          <w:b/>
          <w:bCs/>
          <w:color w:val="000000" w:themeColor="text1"/>
          <w:rPrChange w:id="53" w:author="Miftahut Dini" w:date="2025-04-21T09:23:51Z">
            <w:rPr>
              <w:b/>
              <w:bCs/>
            </w:rPr>
          </w:rPrChange>
          <w14:textFill>
            <w14:solidFill>
              <w14:schemeClr w14:val="tx1"/>
            </w14:solidFill>
          </w14:textFill>
        </w:rPr>
        <w:t>gravemind.vm</w:t>
      </w:r>
      <w:r>
        <w:rPr>
          <w:color w:val="000000" w:themeColor="text1"/>
          <w:rPrChange w:id="54" w:author="Miftahut Dini" w:date="2025-04-21T09:23:51Z">
            <w:rPr/>
          </w:rPrChange>
          <w14:textFill>
            <w14:solidFill>
              <w14:schemeClr w14:val="tx1"/>
            </w14:solidFill>
          </w14:textFill>
        </w:rPr>
        <w:t xml:space="preserve"> is reachable over the network.</w:t>
      </w:r>
    </w:p>
    <w:p w14:paraId="21C16F8F">
      <w:pPr>
        <w:pStyle w:val="69"/>
        <w:rPr>
          <w:color w:val="000000" w:themeColor="text1"/>
          <w:rPrChange w:id="55" w:author="Miftahut Dini" w:date="2025-04-21T09:23:51Z">
            <w:rPr/>
          </w:rPrChange>
          <w14:textFill>
            <w14:solidFill>
              <w14:schemeClr w14:val="tx1"/>
            </w14:solidFill>
          </w14:textFill>
        </w:rPr>
      </w:pPr>
      <w:r>
        <w:rPr>
          <w:color w:val="000000" w:themeColor="text1"/>
          <w:rPrChange w:id="56" w:author="Miftahut Dini" w:date="2025-04-21T09:23:51Z">
            <w:rPr/>
          </w:rPrChange>
          <w14:textFill>
            <w14:solidFill>
              <w14:schemeClr w14:val="tx1"/>
            </w14:solidFill>
          </w14:textFill>
        </w:rPr>
        <w:t>┌──(kali</w:t>
      </w:r>
      <w:r>
        <w:rPr>
          <w:rFonts w:hint="eastAsia" w:ascii="Malgun Gothic" w:hAnsi="Malgun Gothic" w:eastAsia="Malgun Gothic" w:cs="Malgun Gothic"/>
          <w:color w:val="000000" w:themeColor="text1"/>
          <w:rPrChange w:id="57" w:author="Miftahut Dini" w:date="2025-04-21T09:23:51Z">
            <w:rPr>
              <w:rFonts w:hint="eastAsia" w:ascii="Malgun Gothic" w:hAnsi="Malgun Gothic" w:eastAsia="Malgun Gothic" w:cs="Malgun Gothic"/>
            </w:rPr>
          </w:rPrChange>
          <w14:textFill>
            <w14:solidFill>
              <w14:schemeClr w14:val="tx1"/>
            </w14:solidFill>
          </w14:textFill>
        </w:rPr>
        <w:t>㉿</w:t>
      </w:r>
      <w:r>
        <w:rPr>
          <w:color w:val="000000" w:themeColor="text1"/>
          <w:rPrChange w:id="58" w:author="Miftahut Dini" w:date="2025-04-21T09:23:51Z">
            <w:rPr/>
          </w:rPrChange>
          <w14:textFill>
            <w14:solidFill>
              <w14:schemeClr w14:val="tx1"/>
            </w14:solidFill>
          </w14:textFill>
        </w:rPr>
        <w:t>Kali)-[~]</w:t>
      </w:r>
    </w:p>
    <w:p w14:paraId="51B4A9F2">
      <w:pPr>
        <w:pStyle w:val="69"/>
        <w:rPr>
          <w:color w:val="000000" w:themeColor="text1"/>
          <w:rPrChange w:id="59" w:author="Miftahut Dini" w:date="2025-04-21T09:23:51Z">
            <w:rPr/>
          </w:rPrChange>
          <w14:textFill>
            <w14:solidFill>
              <w14:schemeClr w14:val="tx1"/>
            </w14:solidFill>
          </w14:textFill>
        </w:rPr>
      </w:pPr>
      <w:r>
        <w:rPr>
          <w:color w:val="000000" w:themeColor="text1"/>
          <w:rPrChange w:id="60" w:author="Miftahut Dini" w:date="2025-04-21T09:23:51Z">
            <w:rPr/>
          </w:rPrChange>
          <w14:textFill>
            <w14:solidFill>
              <w14:schemeClr w14:val="tx1"/>
            </w14:solidFill>
          </w14:textFill>
        </w:rPr>
        <w:t xml:space="preserve">└─$ </w:t>
      </w:r>
      <w:r>
        <w:rPr>
          <w:b/>
          <w:bCs/>
          <w:color w:val="000000" w:themeColor="text1"/>
          <w:rPrChange w:id="61" w:author="Miftahut Dini" w:date="2025-04-21T09:23:51Z">
            <w:rPr>
              <w:b/>
              <w:bCs/>
            </w:rPr>
          </w:rPrChange>
          <w14:textFill>
            <w14:solidFill>
              <w14:schemeClr w14:val="tx1"/>
            </w14:solidFill>
          </w14:textFill>
        </w:rPr>
        <w:t>ping -c5 10.6.6.23</w:t>
      </w:r>
    </w:p>
    <w:p w14:paraId="56231A29">
      <w:pPr>
        <w:pStyle w:val="57"/>
        <w:rPr>
          <w:ins w:id="62" w:author="Miftahut Dini" w:date="2025-04-21T09:21:06Z"/>
          <w:color w:val="000000" w:themeColor="text1"/>
          <w:rPrChange w:id="63" w:author="Miftahut Dini" w:date="2025-04-21T09:23:51Z">
            <w:rPr>
              <w:ins w:id="64" w:author="Miftahut Dini" w:date="2025-04-21T09:21:06Z"/>
            </w:rPr>
          </w:rPrChange>
          <w14:textFill>
            <w14:solidFill>
              <w14:schemeClr w14:val="tx1"/>
            </w14:solidFill>
          </w14:textFill>
        </w:rPr>
      </w:pPr>
      <w:r>
        <w:rPr>
          <w:color w:val="000000" w:themeColor="text1"/>
          <w:rPrChange w:id="65" w:author="Miftahut Dini" w:date="2025-04-21T09:23:51Z">
            <w:rPr/>
          </w:rPrChange>
          <w14:textFill>
            <w14:solidFill>
              <w14:schemeClr w14:val="tx1"/>
            </w14:solidFill>
          </w14:textFill>
        </w:rPr>
        <w:t xml:space="preserve">The </w:t>
      </w:r>
      <w:r>
        <w:rPr>
          <w:b/>
          <w:bCs/>
          <w:color w:val="000000" w:themeColor="text1"/>
          <w:rPrChange w:id="66" w:author="Miftahut Dini" w:date="2025-04-21T09:23:51Z">
            <w:rPr>
              <w:b/>
              <w:bCs/>
            </w:rPr>
          </w:rPrChange>
          <w14:textFill>
            <w14:solidFill>
              <w14:schemeClr w14:val="tx1"/>
            </w14:solidFill>
          </w14:textFill>
        </w:rPr>
        <w:t>-c5</w:t>
      </w:r>
      <w:r>
        <w:rPr>
          <w:color w:val="000000" w:themeColor="text1"/>
          <w:rPrChange w:id="67" w:author="Miftahut Dini" w:date="2025-04-21T09:23:51Z">
            <w:rPr/>
          </w:rPrChange>
          <w14:textFill>
            <w14:solidFill>
              <w14:schemeClr w14:val="tx1"/>
            </w14:solidFill>
          </w14:textFill>
        </w:rPr>
        <w:t xml:space="preserve"> option tells the ping command to stop after five tries. In Linux, when a -</w:t>
      </w:r>
      <w:r>
        <w:rPr>
          <w:b/>
          <w:bCs/>
          <w:color w:val="000000" w:themeColor="text1"/>
          <w:rPrChange w:id="68" w:author="Miftahut Dini" w:date="2025-04-21T09:23:51Z">
            <w:rPr>
              <w:b/>
              <w:bCs/>
            </w:rPr>
          </w:rPrChange>
          <w14:textFill>
            <w14:solidFill>
              <w14:schemeClr w14:val="tx1"/>
            </w14:solidFill>
          </w14:textFill>
        </w:rPr>
        <w:t>c</w:t>
      </w:r>
      <w:r>
        <w:rPr>
          <w:color w:val="000000" w:themeColor="text1"/>
          <w:rPrChange w:id="69" w:author="Miftahut Dini" w:date="2025-04-21T09:23:51Z">
            <w:rPr/>
          </w:rPrChange>
          <w14:textFill>
            <w14:solidFill>
              <w14:schemeClr w14:val="tx1"/>
            </w14:solidFill>
          </w14:textFill>
        </w:rPr>
        <w:t xml:space="preserve"> option is not specified the </w:t>
      </w:r>
      <w:r>
        <w:rPr>
          <w:b/>
          <w:bCs/>
          <w:color w:val="000000" w:themeColor="text1"/>
          <w:rPrChange w:id="70" w:author="Miftahut Dini" w:date="2025-04-21T09:23:51Z">
            <w:rPr>
              <w:b/>
              <w:bCs/>
            </w:rPr>
          </w:rPrChange>
          <w14:textFill>
            <w14:solidFill>
              <w14:schemeClr w14:val="tx1"/>
            </w14:solidFill>
          </w14:textFill>
        </w:rPr>
        <w:t>ping</w:t>
      </w:r>
      <w:r>
        <w:rPr>
          <w:color w:val="000000" w:themeColor="text1"/>
          <w:rPrChange w:id="71" w:author="Miftahut Dini" w:date="2025-04-21T09:23:51Z">
            <w:rPr/>
          </w:rPrChange>
          <w14:textFill>
            <w14:solidFill>
              <w14:schemeClr w14:val="tx1"/>
            </w14:solidFill>
          </w14:textFill>
        </w:rPr>
        <w:t xml:space="preserve"> command will continue indefinitely until </w:t>
      </w:r>
      <w:r>
        <w:rPr>
          <w:b/>
          <w:bCs/>
          <w:color w:val="000000" w:themeColor="text1"/>
          <w:rPrChange w:id="72" w:author="Miftahut Dini" w:date="2025-04-21T09:23:51Z">
            <w:rPr>
              <w:b/>
              <w:bCs/>
            </w:rPr>
          </w:rPrChange>
          <w14:textFill>
            <w14:solidFill>
              <w14:schemeClr w14:val="tx1"/>
            </w14:solidFill>
          </w14:textFill>
        </w:rPr>
        <w:t>CTRL-C</w:t>
      </w:r>
      <w:r>
        <w:rPr>
          <w:color w:val="000000" w:themeColor="text1"/>
          <w:rPrChange w:id="73" w:author="Miftahut Dini" w:date="2025-04-21T09:23:51Z">
            <w:rPr/>
          </w:rPrChange>
          <w14:textFill>
            <w14:solidFill>
              <w14:schemeClr w14:val="tx1"/>
            </w14:solidFill>
          </w14:textFill>
        </w:rPr>
        <w:t xml:space="preserve"> is issued.</w:t>
      </w:r>
    </w:p>
    <w:p w14:paraId="2CF4EA6B">
      <w:pPr>
        <w:pStyle w:val="57"/>
        <w:rPr>
          <w:color w:val="000000" w:themeColor="text1"/>
          <w:rPrChange w:id="74" w:author="Miftahut Dini" w:date="2025-04-21T09:23:51Z">
            <w:rPr/>
          </w:rPrChange>
          <w14:textFill>
            <w14:solidFill>
              <w14:schemeClr w14:val="tx1"/>
            </w14:solidFill>
          </w14:textFill>
        </w:rPr>
      </w:pPr>
      <w:ins w:id="75" w:author="Miftahut Dini" w:date="2025-04-21T09:21:07Z">
        <w:r>
          <w:rPr>
            <w:color w:val="000000" w:themeColor="text1"/>
            <w:rPrChange w:id="79" w:author="Miftahut Dini" w:date="2025-04-21T09:23:51Z">
              <w:rPr/>
            </w:rPrChange>
            <w14:textFill>
              <w14:solidFill>
                <w14:schemeClr w14:val="tx1"/>
              </w14:solidFill>
            </w14:textFill>
          </w:rPr>
          <w:drawing>
            <wp:inline distT="0" distB="0" distL="114300" distR="114300">
              <wp:extent cx="5104130" cy="2046605"/>
              <wp:effectExtent l="0" t="0" r="127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104130" cy="2046605"/>
                      </a:xfrm>
                      <a:prstGeom prst="rect">
                        <a:avLst/>
                      </a:prstGeom>
                      <a:noFill/>
                      <a:ln>
                        <a:noFill/>
                      </a:ln>
                    </pic:spPr>
                  </pic:pic>
                </a:graphicData>
              </a:graphic>
            </wp:inline>
          </w:drawing>
        </w:r>
      </w:ins>
    </w:p>
    <w:p w14:paraId="460DAF60">
      <w:pPr>
        <w:pStyle w:val="5"/>
        <w:rPr>
          <w:color w:val="000000" w:themeColor="text1"/>
          <w:rPrChange w:id="81" w:author="Miftahut Dini" w:date="2025-04-21T09:23:51Z">
            <w:rPr/>
          </w:rPrChange>
          <w14:textFill>
            <w14:solidFill>
              <w14:schemeClr w14:val="tx1"/>
            </w14:solidFill>
          </w14:textFill>
        </w:rPr>
      </w:pPr>
      <w:r>
        <w:rPr>
          <w:color w:val="000000" w:themeColor="text1"/>
          <w:rPrChange w:id="82" w:author="Miftahut Dini" w:date="2025-04-21T09:23:51Z">
            <w:rPr/>
          </w:rPrChange>
          <w14:textFill>
            <w14:solidFill>
              <w14:schemeClr w14:val="tx1"/>
            </w14:solidFill>
          </w14:textFill>
        </w:rPr>
        <w:t>Identify open ports and services.</w:t>
      </w:r>
    </w:p>
    <w:p w14:paraId="160DC454">
      <w:pPr>
        <w:pStyle w:val="3"/>
        <w:rPr>
          <w:color w:val="000000" w:themeColor="text1"/>
          <w:rPrChange w:id="83" w:author="Miftahut Dini" w:date="2025-04-21T09:23:51Z">
            <w:rPr/>
          </w:rPrChange>
          <w14:textFill>
            <w14:solidFill>
              <w14:schemeClr w14:val="tx1"/>
            </w14:solidFill>
          </w14:textFill>
        </w:rPr>
      </w:pPr>
      <w:r>
        <w:rPr>
          <w:color w:val="000000" w:themeColor="text1"/>
          <w:rPrChange w:id="84" w:author="Miftahut Dini" w:date="2025-04-21T09:23:51Z">
            <w:rPr/>
          </w:rPrChange>
          <w14:textFill>
            <w14:solidFill>
              <w14:schemeClr w14:val="tx1"/>
            </w14:solidFill>
          </w14:textFill>
        </w:rPr>
        <w:t>Review the results of a Nmap scan on the host with the IP address 10.6.6.23.</w:t>
      </w:r>
    </w:p>
    <w:p w14:paraId="293184D0">
      <w:pPr>
        <w:pStyle w:val="68"/>
        <w:rPr>
          <w:color w:val="000000" w:themeColor="text1"/>
          <w:rPrChange w:id="85" w:author="Miftahut Dini" w:date="2025-04-21T09:23:51Z">
            <w:rPr/>
          </w:rPrChange>
          <w14:textFill>
            <w14:solidFill>
              <w14:schemeClr w14:val="tx1"/>
            </w14:solidFill>
          </w14:textFill>
        </w:rPr>
      </w:pPr>
      <w:r>
        <w:rPr>
          <w:color w:val="000000" w:themeColor="text1"/>
          <w:rPrChange w:id="86" w:author="Miftahut Dini" w:date="2025-04-21T09:23:51Z">
            <w:rPr/>
          </w:rPrChange>
          <w14:textFill>
            <w14:solidFill>
              <w14:schemeClr w14:val="tx1"/>
            </w14:solidFill>
          </w14:textFill>
        </w:rPr>
        <w:t xml:space="preserve">Execute a ping scan of the target host using the </w:t>
      </w:r>
      <w:r>
        <w:rPr>
          <w:b/>
          <w:bCs/>
          <w:color w:val="000000" w:themeColor="text1"/>
          <w:rPrChange w:id="87" w:author="Miftahut Dini" w:date="2025-04-21T09:23:51Z">
            <w:rPr>
              <w:b/>
              <w:bCs/>
            </w:rPr>
          </w:rPrChange>
          <w14:textFill>
            <w14:solidFill>
              <w14:schemeClr w14:val="tx1"/>
            </w14:solidFill>
          </w14:textFill>
        </w:rPr>
        <w:t>nmap -sV</w:t>
      </w:r>
      <w:r>
        <w:rPr>
          <w:color w:val="000000" w:themeColor="text1"/>
          <w:rPrChange w:id="88" w:author="Miftahut Dini" w:date="2025-04-21T09:23:51Z">
            <w:rPr/>
          </w:rPrChange>
          <w14:textFill>
            <w14:solidFill>
              <w14:schemeClr w14:val="tx1"/>
            </w14:solidFill>
          </w14:textFill>
        </w:rPr>
        <w:t xml:space="preserve"> command. Note the list of ports and applications that are discovered on the host.</w:t>
      </w:r>
    </w:p>
    <w:p w14:paraId="70DE4465">
      <w:pPr>
        <w:pStyle w:val="69"/>
        <w:rPr>
          <w:color w:val="000000" w:themeColor="text1"/>
          <w:rPrChange w:id="89" w:author="Miftahut Dini" w:date="2025-04-21T09:23:51Z">
            <w:rPr/>
          </w:rPrChange>
          <w14:textFill>
            <w14:solidFill>
              <w14:schemeClr w14:val="tx1"/>
            </w14:solidFill>
          </w14:textFill>
        </w:rPr>
      </w:pPr>
      <w:r>
        <w:rPr>
          <w:color w:val="000000" w:themeColor="text1"/>
          <w:rPrChange w:id="90" w:author="Miftahut Dini" w:date="2025-04-21T09:23:51Z">
            <w:rPr/>
          </w:rPrChange>
          <w14:textFill>
            <w14:solidFill>
              <w14:schemeClr w14:val="tx1"/>
            </w14:solidFill>
          </w14:textFill>
        </w:rPr>
        <w:t>┌──(kali</w:t>
      </w:r>
      <w:r>
        <w:rPr>
          <w:rFonts w:hint="eastAsia" w:ascii="Malgun Gothic" w:hAnsi="Malgun Gothic" w:eastAsia="Malgun Gothic" w:cs="Malgun Gothic"/>
          <w:color w:val="000000" w:themeColor="text1"/>
          <w:rPrChange w:id="91" w:author="Miftahut Dini" w:date="2025-04-21T09:23:51Z">
            <w:rPr>
              <w:rFonts w:hint="eastAsia" w:ascii="Malgun Gothic" w:hAnsi="Malgun Gothic" w:eastAsia="Malgun Gothic" w:cs="Malgun Gothic"/>
            </w:rPr>
          </w:rPrChange>
          <w14:textFill>
            <w14:solidFill>
              <w14:schemeClr w14:val="tx1"/>
            </w14:solidFill>
          </w14:textFill>
        </w:rPr>
        <w:t>㉿</w:t>
      </w:r>
      <w:r>
        <w:rPr>
          <w:color w:val="000000" w:themeColor="text1"/>
          <w:rPrChange w:id="92" w:author="Miftahut Dini" w:date="2025-04-21T09:23:51Z">
            <w:rPr/>
          </w:rPrChange>
          <w14:textFill>
            <w14:solidFill>
              <w14:schemeClr w14:val="tx1"/>
            </w14:solidFill>
          </w14:textFill>
        </w:rPr>
        <w:t>Kali)-[~]</w:t>
      </w:r>
    </w:p>
    <w:p w14:paraId="27ACE384">
      <w:pPr>
        <w:pStyle w:val="69"/>
        <w:rPr>
          <w:b/>
          <w:bCs/>
          <w:color w:val="000000" w:themeColor="text1"/>
          <w:rPrChange w:id="93" w:author="Miftahut Dini" w:date="2025-04-21T09:23:51Z">
            <w:rPr>
              <w:b/>
              <w:bCs/>
            </w:rPr>
          </w:rPrChange>
          <w14:textFill>
            <w14:solidFill>
              <w14:schemeClr w14:val="tx1"/>
            </w14:solidFill>
          </w14:textFill>
        </w:rPr>
      </w:pPr>
      <w:r>
        <w:rPr>
          <w:color w:val="000000" w:themeColor="text1"/>
          <w:rPrChange w:id="94" w:author="Miftahut Dini" w:date="2025-04-21T09:23:51Z">
            <w:rPr/>
          </w:rPrChange>
          <w14:textFill>
            <w14:solidFill>
              <w14:schemeClr w14:val="tx1"/>
            </w14:solidFill>
          </w14:textFill>
        </w:rPr>
        <w:t xml:space="preserve">└─$ </w:t>
      </w:r>
      <w:r>
        <w:rPr>
          <w:b/>
          <w:bCs/>
          <w:color w:val="000000" w:themeColor="text1"/>
          <w:rPrChange w:id="95" w:author="Miftahut Dini" w:date="2025-04-21T09:23:51Z">
            <w:rPr>
              <w:b/>
              <w:bCs/>
            </w:rPr>
          </w:rPrChange>
          <w14:textFill>
            <w14:solidFill>
              <w14:schemeClr w14:val="tx1"/>
            </w14:solidFill>
          </w14:textFill>
        </w:rPr>
        <w:t>nmap -sV 10.6.6.23</w:t>
      </w:r>
    </w:p>
    <w:p w14:paraId="2414C6BD">
      <w:pPr>
        <w:pStyle w:val="6"/>
        <w:rPr>
          <w:color w:val="000000" w:themeColor="text1"/>
          <w:rPrChange w:id="96" w:author="Miftahut Dini" w:date="2025-04-21T09:23:51Z">
            <w:rPr/>
          </w:rPrChange>
          <w14:textFill>
            <w14:solidFill>
              <w14:schemeClr w14:val="tx1"/>
            </w14:solidFill>
          </w14:textFill>
        </w:rPr>
      </w:pPr>
      <w:r>
        <w:rPr>
          <w:color w:val="000000" w:themeColor="text1"/>
          <w:rPrChange w:id="97" w:author="Miftahut Dini" w:date="2025-04-21T09:23:51Z">
            <w:rPr/>
          </w:rPrChange>
          <w14:textFill>
            <w14:solidFill>
              <w14:schemeClr w14:val="tx1"/>
            </w14:solidFill>
          </w14:textFill>
        </w:rPr>
        <w:t>Question</w:t>
      </w:r>
    </w:p>
    <w:p w14:paraId="36B6BEAD">
      <w:pPr>
        <w:pStyle w:val="57"/>
        <w:spacing w:before="0"/>
        <w:rPr>
          <w:ins w:id="98" w:author="Miftahut Dini" w:date="2025-04-21T09:31:22Z"/>
          <w:color w:val="000000" w:themeColor="text1"/>
          <w14:textFill>
            <w14:solidFill>
              <w14:schemeClr w14:val="tx1"/>
            </w14:solidFill>
          </w14:textFill>
        </w:rPr>
      </w:pPr>
      <w:r>
        <w:rPr>
          <w:color w:val="000000" w:themeColor="text1"/>
          <w:rPrChange w:id="99" w:author="Miftahut Dini" w:date="2025-04-21T09:23:51Z">
            <w:rPr/>
          </w:rPrChange>
          <w14:textFill>
            <w14:solidFill>
              <w14:schemeClr w14:val="tx1"/>
            </w14:solidFill>
          </w14:textFill>
        </w:rPr>
        <w:t>What ports are currently open on the target computer?</w:t>
      </w:r>
    </w:p>
    <w:p w14:paraId="29ECE7E1">
      <w:pPr>
        <w:pStyle w:val="57"/>
        <w:numPr>
          <w:ilvl w:val="0"/>
          <w:numId w:val="6"/>
          <w:ins w:id="101" w:author="Miftahut Dini" w:date="2025-04-21T09:31:25Z"/>
        </w:numPr>
        <w:spacing w:before="0"/>
        <w:rPr>
          <w:ins w:id="102" w:author="Miftahut Dini" w:date="2025-04-21T09:32:50Z"/>
          <w:rFonts w:hint="default"/>
          <w:color w:val="000000" w:themeColor="text1"/>
          <w:lang w:val="en-US"/>
          <w14:textFill>
            <w14:solidFill>
              <w14:schemeClr w14:val="tx1"/>
            </w14:solidFill>
          </w14:textFill>
        </w:rPr>
        <w:pPrChange w:id="100" w:author="Miftahut Dini" w:date="2025-04-21T09:31:25Z">
          <w:pPr>
            <w:pStyle w:val="57"/>
            <w:spacing w:before="0"/>
          </w:pPr>
        </w:pPrChange>
      </w:pPr>
      <w:ins w:id="103" w:author="Miftahut Dini" w:date="2025-04-21T09:32:17Z">
        <w:r>
          <w:rPr>
            <w:rFonts w:hint="default"/>
            <w:color w:val="000000" w:themeColor="text1"/>
            <w:lang w:val="en-US"/>
            <w14:textFill>
              <w14:solidFill>
                <w14:schemeClr w14:val="tx1"/>
              </w14:solidFill>
            </w14:textFill>
          </w:rPr>
          <w:t>21</w:t>
        </w:r>
      </w:ins>
      <w:ins w:id="104" w:author="Miftahut Dini" w:date="2025-04-21T09:32:20Z">
        <w:r>
          <w:rPr>
            <w:rFonts w:hint="default"/>
            <w:color w:val="000000" w:themeColor="text1"/>
            <w:lang w:val="en-US"/>
            <w14:textFill>
              <w14:solidFill>
                <w14:schemeClr w14:val="tx1"/>
              </w14:solidFill>
            </w14:textFill>
          </w:rPr>
          <w:t>/t</w:t>
        </w:r>
      </w:ins>
      <w:ins w:id="105" w:author="Miftahut Dini" w:date="2025-04-21T09:32:24Z">
        <w:r>
          <w:rPr>
            <w:rFonts w:hint="default"/>
            <w:color w:val="000000" w:themeColor="text1"/>
            <w:lang w:val="en-US"/>
            <w14:textFill>
              <w14:solidFill>
                <w14:schemeClr w14:val="tx1"/>
              </w14:solidFill>
            </w14:textFill>
          </w:rPr>
          <w:t>cp</w:t>
        </w:r>
      </w:ins>
      <w:ins w:id="106" w:author="Miftahut Dini" w:date="2025-04-21T09:32:26Z">
        <w:r>
          <w:rPr>
            <w:rFonts w:hint="default"/>
            <w:color w:val="000000" w:themeColor="text1"/>
            <w:lang w:val="en-US"/>
            <w14:textFill>
              <w14:solidFill>
                <w14:schemeClr w14:val="tx1"/>
              </w14:solidFill>
            </w14:textFill>
          </w:rPr>
          <w:t xml:space="preserve"> -</w:t>
        </w:r>
      </w:ins>
      <w:ins w:id="107" w:author="Miftahut Dini" w:date="2025-04-21T09:32:31Z">
        <w:r>
          <w:rPr>
            <w:rFonts w:hint="default"/>
            <w:color w:val="000000" w:themeColor="text1"/>
            <w:lang w:val="en-US"/>
            <w14:textFill>
              <w14:solidFill>
                <w14:schemeClr w14:val="tx1"/>
              </w14:solidFill>
            </w14:textFill>
          </w:rPr>
          <w:t xml:space="preserve"> </w:t>
        </w:r>
      </w:ins>
      <w:ins w:id="108" w:author="Miftahut Dini" w:date="2025-04-21T09:32:32Z">
        <w:r>
          <w:rPr>
            <w:rFonts w:hint="default"/>
            <w:color w:val="000000" w:themeColor="text1"/>
            <w:lang w:val="en-US"/>
            <w14:textFill>
              <w14:solidFill>
                <w14:schemeClr w14:val="tx1"/>
              </w14:solidFill>
            </w14:textFill>
          </w:rPr>
          <w:t>FT</w:t>
        </w:r>
      </w:ins>
      <w:ins w:id="109" w:author="Miftahut Dini" w:date="2025-04-21T09:32:33Z">
        <w:r>
          <w:rPr>
            <w:rFonts w:hint="default"/>
            <w:color w:val="000000" w:themeColor="text1"/>
            <w:lang w:val="en-US"/>
            <w14:textFill>
              <w14:solidFill>
                <w14:schemeClr w14:val="tx1"/>
              </w14:solidFill>
            </w14:textFill>
          </w:rPr>
          <w:t>P</w:t>
        </w:r>
      </w:ins>
      <w:ins w:id="110" w:author="Miftahut Dini" w:date="2025-04-21T09:32:35Z">
        <w:r>
          <w:rPr>
            <w:rFonts w:hint="default"/>
            <w:color w:val="000000" w:themeColor="text1"/>
            <w:lang w:val="en-US"/>
            <w14:textFill>
              <w14:solidFill>
                <w14:schemeClr w14:val="tx1"/>
              </w14:solidFill>
            </w14:textFill>
          </w:rPr>
          <w:t xml:space="preserve"> (</w:t>
        </w:r>
      </w:ins>
      <w:ins w:id="111" w:author="Miftahut Dini" w:date="2025-04-21T09:32:37Z">
        <w:r>
          <w:rPr>
            <w:rFonts w:hint="default"/>
            <w:color w:val="000000" w:themeColor="text1"/>
            <w:lang w:val="en-US"/>
            <w14:textFill>
              <w14:solidFill>
                <w14:schemeClr w14:val="tx1"/>
              </w14:solidFill>
            </w14:textFill>
          </w:rPr>
          <w:t>v</w:t>
        </w:r>
      </w:ins>
      <w:ins w:id="112" w:author="Miftahut Dini" w:date="2025-04-21T09:32:38Z">
        <w:r>
          <w:rPr>
            <w:rFonts w:hint="default"/>
            <w:color w:val="000000" w:themeColor="text1"/>
            <w:lang w:val="en-US"/>
            <w14:textFill>
              <w14:solidFill>
                <w14:schemeClr w14:val="tx1"/>
              </w14:solidFill>
            </w14:textFill>
          </w:rPr>
          <w:t>s</w:t>
        </w:r>
      </w:ins>
      <w:ins w:id="113" w:author="Miftahut Dini" w:date="2025-04-21T09:32:40Z">
        <w:r>
          <w:rPr>
            <w:rFonts w:hint="default"/>
            <w:color w:val="000000" w:themeColor="text1"/>
            <w:lang w:val="en-US"/>
            <w14:textFill>
              <w14:solidFill>
                <w14:schemeClr w14:val="tx1"/>
              </w14:solidFill>
            </w14:textFill>
          </w:rPr>
          <w:t>ft</w:t>
        </w:r>
      </w:ins>
      <w:ins w:id="114" w:author="Miftahut Dini" w:date="2025-04-21T09:32:42Z">
        <w:r>
          <w:rPr>
            <w:rFonts w:hint="default"/>
            <w:color w:val="000000" w:themeColor="text1"/>
            <w:lang w:val="en-US"/>
            <w14:textFill>
              <w14:solidFill>
                <w14:schemeClr w14:val="tx1"/>
              </w14:solidFill>
            </w14:textFill>
          </w:rPr>
          <w:t>pd</w:t>
        </w:r>
      </w:ins>
      <w:ins w:id="115" w:author="Miftahut Dini" w:date="2025-04-21T09:32:43Z">
        <w:r>
          <w:rPr>
            <w:rFonts w:hint="default"/>
            <w:color w:val="000000" w:themeColor="text1"/>
            <w:lang w:val="en-US"/>
            <w14:textFill>
              <w14:solidFill>
                <w14:schemeClr w14:val="tx1"/>
              </w14:solidFill>
            </w14:textFill>
          </w:rPr>
          <w:t xml:space="preserve"> </w:t>
        </w:r>
      </w:ins>
      <w:ins w:id="116" w:author="Miftahut Dini" w:date="2025-04-21T09:32:44Z">
        <w:r>
          <w:rPr>
            <w:rFonts w:hint="default"/>
            <w:color w:val="000000" w:themeColor="text1"/>
            <w:lang w:val="en-US"/>
            <w14:textFill>
              <w14:solidFill>
                <w14:schemeClr w14:val="tx1"/>
              </w14:solidFill>
            </w14:textFill>
          </w:rPr>
          <w:t>3.</w:t>
        </w:r>
      </w:ins>
      <w:ins w:id="117" w:author="Miftahut Dini" w:date="2025-04-21T09:32:45Z">
        <w:r>
          <w:rPr>
            <w:rFonts w:hint="default"/>
            <w:color w:val="000000" w:themeColor="text1"/>
            <w:lang w:val="en-US"/>
            <w14:textFill>
              <w14:solidFill>
                <w14:schemeClr w14:val="tx1"/>
              </w14:solidFill>
            </w14:textFill>
          </w:rPr>
          <w:t>0</w:t>
        </w:r>
      </w:ins>
      <w:ins w:id="118" w:author="Miftahut Dini" w:date="2025-04-21T09:32:46Z">
        <w:r>
          <w:rPr>
            <w:rFonts w:hint="default"/>
            <w:color w:val="000000" w:themeColor="text1"/>
            <w:lang w:val="en-US"/>
            <w14:textFill>
              <w14:solidFill>
                <w14:schemeClr w14:val="tx1"/>
              </w14:solidFill>
            </w14:textFill>
          </w:rPr>
          <w:t>.</w:t>
        </w:r>
      </w:ins>
      <w:ins w:id="119" w:author="Miftahut Dini" w:date="2025-04-21T09:32:47Z">
        <w:r>
          <w:rPr>
            <w:rFonts w:hint="default"/>
            <w:color w:val="000000" w:themeColor="text1"/>
            <w:lang w:val="en-US"/>
            <w14:textFill>
              <w14:solidFill>
                <w14:schemeClr w14:val="tx1"/>
              </w14:solidFill>
            </w14:textFill>
          </w:rPr>
          <w:t>3</w:t>
        </w:r>
      </w:ins>
      <w:ins w:id="120" w:author="Miftahut Dini" w:date="2025-04-21T09:32:49Z">
        <w:r>
          <w:rPr>
            <w:rFonts w:hint="default"/>
            <w:color w:val="000000" w:themeColor="text1"/>
            <w:lang w:val="en-US"/>
            <w14:textFill>
              <w14:solidFill>
                <w14:schemeClr w14:val="tx1"/>
              </w14:solidFill>
            </w14:textFill>
          </w:rPr>
          <w:t>)</w:t>
        </w:r>
      </w:ins>
    </w:p>
    <w:p w14:paraId="6D477FC5">
      <w:pPr>
        <w:pStyle w:val="57"/>
        <w:numPr>
          <w:ilvl w:val="0"/>
          <w:numId w:val="6"/>
          <w:ins w:id="122" w:author="Miftahut Dini" w:date="2025-04-21T09:31:25Z"/>
        </w:numPr>
        <w:spacing w:before="0"/>
        <w:rPr>
          <w:ins w:id="123" w:author="Miftahut Dini" w:date="2025-04-21T09:33:26Z"/>
          <w:rFonts w:hint="default"/>
          <w:color w:val="000000" w:themeColor="text1"/>
          <w:lang w:val="en-US"/>
          <w14:textFill>
            <w14:solidFill>
              <w14:schemeClr w14:val="tx1"/>
            </w14:solidFill>
          </w14:textFill>
        </w:rPr>
        <w:pPrChange w:id="121" w:author="Miftahut Dini" w:date="2025-04-21T09:31:25Z">
          <w:pPr>
            <w:pStyle w:val="57"/>
            <w:spacing w:before="0"/>
          </w:pPr>
        </w:pPrChange>
      </w:pPr>
      <w:ins w:id="124" w:author="Miftahut Dini" w:date="2025-04-21T09:32:51Z">
        <w:r>
          <w:rPr>
            <w:rFonts w:hint="default"/>
            <w:color w:val="000000" w:themeColor="text1"/>
            <w:lang w:val="en-US"/>
            <w14:textFill>
              <w14:solidFill>
                <w14:schemeClr w14:val="tx1"/>
              </w14:solidFill>
            </w14:textFill>
          </w:rPr>
          <w:t>2</w:t>
        </w:r>
      </w:ins>
      <w:ins w:id="125" w:author="Miftahut Dini" w:date="2025-04-21T09:32:52Z">
        <w:r>
          <w:rPr>
            <w:rFonts w:hint="default"/>
            <w:color w:val="000000" w:themeColor="text1"/>
            <w:lang w:val="en-US"/>
            <w14:textFill>
              <w14:solidFill>
                <w14:schemeClr w14:val="tx1"/>
              </w14:solidFill>
            </w14:textFill>
          </w:rPr>
          <w:t>2</w:t>
        </w:r>
      </w:ins>
      <w:ins w:id="126" w:author="Miftahut Dini" w:date="2025-04-21T09:32:53Z">
        <w:r>
          <w:rPr>
            <w:rFonts w:hint="default"/>
            <w:color w:val="000000" w:themeColor="text1"/>
            <w:lang w:val="en-US"/>
            <w14:textFill>
              <w14:solidFill>
                <w14:schemeClr w14:val="tx1"/>
              </w14:solidFill>
            </w14:textFill>
          </w:rPr>
          <w:t>/</w:t>
        </w:r>
      </w:ins>
      <w:ins w:id="127" w:author="Miftahut Dini" w:date="2025-04-21T09:32:54Z">
        <w:r>
          <w:rPr>
            <w:rFonts w:hint="default"/>
            <w:color w:val="000000" w:themeColor="text1"/>
            <w:lang w:val="en-US"/>
            <w14:textFill>
              <w14:solidFill>
                <w14:schemeClr w14:val="tx1"/>
              </w14:solidFill>
            </w14:textFill>
          </w:rPr>
          <w:t>tcp</w:t>
        </w:r>
      </w:ins>
      <w:ins w:id="128" w:author="Miftahut Dini" w:date="2025-04-21T09:32:56Z">
        <w:r>
          <w:rPr>
            <w:rFonts w:hint="default"/>
            <w:color w:val="000000" w:themeColor="text1"/>
            <w:lang w:val="en-US"/>
            <w14:textFill>
              <w14:solidFill>
                <w14:schemeClr w14:val="tx1"/>
              </w14:solidFill>
            </w14:textFill>
          </w:rPr>
          <w:t xml:space="preserve"> - </w:t>
        </w:r>
      </w:ins>
      <w:ins w:id="129" w:author="Miftahut Dini" w:date="2025-04-21T09:32:57Z">
        <w:r>
          <w:rPr>
            <w:rFonts w:hint="default"/>
            <w:color w:val="000000" w:themeColor="text1"/>
            <w:lang w:val="en-US"/>
            <w14:textFill>
              <w14:solidFill>
                <w14:schemeClr w14:val="tx1"/>
              </w14:solidFill>
            </w14:textFill>
          </w:rPr>
          <w:t>SS</w:t>
        </w:r>
      </w:ins>
      <w:ins w:id="130" w:author="Miftahut Dini" w:date="2025-04-21T09:32:58Z">
        <w:r>
          <w:rPr>
            <w:rFonts w:hint="default"/>
            <w:color w:val="000000" w:themeColor="text1"/>
            <w:lang w:val="en-US"/>
            <w14:textFill>
              <w14:solidFill>
                <w14:schemeClr w14:val="tx1"/>
              </w14:solidFill>
            </w14:textFill>
          </w:rPr>
          <w:t>H</w:t>
        </w:r>
      </w:ins>
      <w:ins w:id="131" w:author="Miftahut Dini" w:date="2025-04-21T09:32:59Z">
        <w:r>
          <w:rPr>
            <w:rFonts w:hint="default"/>
            <w:color w:val="000000" w:themeColor="text1"/>
            <w:lang w:val="en-US"/>
            <w14:textFill>
              <w14:solidFill>
                <w14:schemeClr w14:val="tx1"/>
              </w14:solidFill>
            </w14:textFill>
          </w:rPr>
          <w:t xml:space="preserve"> (</w:t>
        </w:r>
      </w:ins>
      <w:ins w:id="132" w:author="Miftahut Dini" w:date="2025-04-21T09:33:02Z">
        <w:r>
          <w:rPr>
            <w:rFonts w:hint="default"/>
            <w:color w:val="000000" w:themeColor="text1"/>
            <w:lang w:val="en-US"/>
            <w14:textFill>
              <w14:solidFill>
                <w14:schemeClr w14:val="tx1"/>
              </w14:solidFill>
            </w14:textFill>
          </w:rPr>
          <w:t>Op</w:t>
        </w:r>
      </w:ins>
      <w:ins w:id="133" w:author="Miftahut Dini" w:date="2025-04-21T09:33:03Z">
        <w:r>
          <w:rPr>
            <w:rFonts w:hint="default"/>
            <w:color w:val="000000" w:themeColor="text1"/>
            <w:lang w:val="en-US"/>
            <w14:textFill>
              <w14:solidFill>
                <w14:schemeClr w14:val="tx1"/>
              </w14:solidFill>
            </w14:textFill>
          </w:rPr>
          <w:t>e</w:t>
        </w:r>
      </w:ins>
      <w:ins w:id="134" w:author="Miftahut Dini" w:date="2025-04-21T09:33:09Z">
        <w:r>
          <w:rPr>
            <w:rFonts w:hint="default"/>
            <w:color w:val="000000" w:themeColor="text1"/>
            <w:lang w:val="en-US"/>
            <w14:textFill>
              <w14:solidFill>
                <w14:schemeClr w14:val="tx1"/>
              </w14:solidFill>
            </w14:textFill>
          </w:rPr>
          <w:t>n</w:t>
        </w:r>
      </w:ins>
      <w:ins w:id="135" w:author="Miftahut Dini" w:date="2025-04-21T09:33:10Z">
        <w:r>
          <w:rPr>
            <w:rFonts w:hint="default"/>
            <w:color w:val="000000" w:themeColor="text1"/>
            <w:lang w:val="en-US"/>
            <w14:textFill>
              <w14:solidFill>
                <w14:schemeClr w14:val="tx1"/>
              </w14:solidFill>
            </w14:textFill>
          </w:rPr>
          <w:t>SS</w:t>
        </w:r>
      </w:ins>
      <w:ins w:id="136" w:author="Miftahut Dini" w:date="2025-04-21T09:33:11Z">
        <w:r>
          <w:rPr>
            <w:rFonts w:hint="default"/>
            <w:color w:val="000000" w:themeColor="text1"/>
            <w:lang w:val="en-US"/>
            <w14:textFill>
              <w14:solidFill>
                <w14:schemeClr w14:val="tx1"/>
              </w14:solidFill>
            </w14:textFill>
          </w:rPr>
          <w:t>H</w:t>
        </w:r>
      </w:ins>
      <w:ins w:id="137" w:author="Miftahut Dini" w:date="2025-04-21T09:33:12Z">
        <w:r>
          <w:rPr>
            <w:rFonts w:hint="default"/>
            <w:color w:val="000000" w:themeColor="text1"/>
            <w:lang w:val="en-US"/>
            <w14:textFill>
              <w14:solidFill>
                <w14:schemeClr w14:val="tx1"/>
              </w14:solidFill>
            </w14:textFill>
          </w:rPr>
          <w:t xml:space="preserve"> </w:t>
        </w:r>
      </w:ins>
      <w:ins w:id="138" w:author="Miftahut Dini" w:date="2025-04-21T09:33:13Z">
        <w:r>
          <w:rPr>
            <w:rFonts w:hint="default"/>
            <w:color w:val="000000" w:themeColor="text1"/>
            <w:lang w:val="en-US"/>
            <w14:textFill>
              <w14:solidFill>
                <w14:schemeClr w14:val="tx1"/>
              </w14:solidFill>
            </w14:textFill>
          </w:rPr>
          <w:t>7</w:t>
        </w:r>
      </w:ins>
      <w:ins w:id="139" w:author="Miftahut Dini" w:date="2025-04-21T09:33:14Z">
        <w:r>
          <w:rPr>
            <w:rFonts w:hint="default"/>
            <w:color w:val="000000" w:themeColor="text1"/>
            <w:lang w:val="en-US"/>
            <w14:textFill>
              <w14:solidFill>
                <w14:schemeClr w14:val="tx1"/>
              </w14:solidFill>
            </w14:textFill>
          </w:rPr>
          <w:t>.9</w:t>
        </w:r>
      </w:ins>
      <w:ins w:id="140" w:author="Miftahut Dini" w:date="2025-04-21T09:33:15Z">
        <w:r>
          <w:rPr>
            <w:rFonts w:hint="default"/>
            <w:color w:val="000000" w:themeColor="text1"/>
            <w:lang w:val="en-US"/>
            <w14:textFill>
              <w14:solidFill>
                <w14:schemeClr w14:val="tx1"/>
              </w14:solidFill>
            </w14:textFill>
          </w:rPr>
          <w:t>p</w:t>
        </w:r>
      </w:ins>
      <w:ins w:id="141" w:author="Miftahut Dini" w:date="2025-04-21T09:33:16Z">
        <w:r>
          <w:rPr>
            <w:rFonts w:hint="default"/>
            <w:color w:val="000000" w:themeColor="text1"/>
            <w:lang w:val="en-US"/>
            <w14:textFill>
              <w14:solidFill>
                <w14:schemeClr w14:val="tx1"/>
              </w14:solidFill>
            </w14:textFill>
          </w:rPr>
          <w:t>1</w:t>
        </w:r>
      </w:ins>
      <w:ins w:id="142" w:author="Miftahut Dini" w:date="2025-04-21T09:33:17Z">
        <w:r>
          <w:rPr>
            <w:rFonts w:hint="default"/>
            <w:color w:val="000000" w:themeColor="text1"/>
            <w:lang w:val="en-US"/>
            <w14:textFill>
              <w14:solidFill>
                <w14:schemeClr w14:val="tx1"/>
              </w14:solidFill>
            </w14:textFill>
          </w:rPr>
          <w:t xml:space="preserve"> </w:t>
        </w:r>
      </w:ins>
      <w:ins w:id="143" w:author="Miftahut Dini" w:date="2025-04-21T09:33:19Z">
        <w:r>
          <w:rPr>
            <w:rFonts w:hint="default"/>
            <w:color w:val="000000" w:themeColor="text1"/>
            <w:lang w:val="en-US"/>
            <w14:textFill>
              <w14:solidFill>
                <w14:schemeClr w14:val="tx1"/>
              </w14:solidFill>
            </w14:textFill>
          </w:rPr>
          <w:t>D</w:t>
        </w:r>
      </w:ins>
      <w:ins w:id="144" w:author="Miftahut Dini" w:date="2025-04-21T09:33:21Z">
        <w:r>
          <w:rPr>
            <w:rFonts w:hint="default"/>
            <w:color w:val="000000" w:themeColor="text1"/>
            <w:lang w:val="en-US"/>
            <w14:textFill>
              <w14:solidFill>
                <w14:schemeClr w14:val="tx1"/>
              </w14:solidFill>
            </w14:textFill>
          </w:rPr>
          <w:t>eb</w:t>
        </w:r>
      </w:ins>
      <w:ins w:id="145" w:author="Miftahut Dini" w:date="2025-04-21T09:33:23Z">
        <w:r>
          <w:rPr>
            <w:rFonts w:hint="default"/>
            <w:color w:val="000000" w:themeColor="text1"/>
            <w:lang w:val="en-US"/>
            <w14:textFill>
              <w14:solidFill>
                <w14:schemeClr w14:val="tx1"/>
              </w14:solidFill>
            </w14:textFill>
          </w:rPr>
          <w:t>ian</w:t>
        </w:r>
      </w:ins>
      <w:ins w:id="146" w:author="Miftahut Dini" w:date="2025-04-21T09:33:25Z">
        <w:r>
          <w:rPr>
            <w:rFonts w:hint="default"/>
            <w:color w:val="000000" w:themeColor="text1"/>
            <w:lang w:val="en-US"/>
            <w14:textFill>
              <w14:solidFill>
                <w14:schemeClr w14:val="tx1"/>
              </w14:solidFill>
            </w14:textFill>
          </w:rPr>
          <w:t>)</w:t>
        </w:r>
      </w:ins>
    </w:p>
    <w:p w14:paraId="42232F38">
      <w:pPr>
        <w:pStyle w:val="57"/>
        <w:numPr>
          <w:ilvl w:val="0"/>
          <w:numId w:val="6"/>
          <w:ins w:id="148" w:author="Miftahut Dini" w:date="2025-04-21T09:31:25Z"/>
        </w:numPr>
        <w:spacing w:before="0"/>
        <w:rPr>
          <w:ins w:id="149" w:author="Miftahut Dini" w:date="2025-04-21T09:34:02Z"/>
          <w:rFonts w:hint="default"/>
          <w:color w:val="000000" w:themeColor="text1"/>
          <w:lang w:val="en-US"/>
          <w14:textFill>
            <w14:solidFill>
              <w14:schemeClr w14:val="tx1"/>
            </w14:solidFill>
          </w14:textFill>
        </w:rPr>
        <w:pPrChange w:id="147" w:author="Miftahut Dini" w:date="2025-04-21T09:31:25Z">
          <w:pPr>
            <w:pStyle w:val="57"/>
            <w:spacing w:before="0"/>
          </w:pPr>
        </w:pPrChange>
      </w:pPr>
      <w:ins w:id="150" w:author="Miftahut Dini" w:date="2025-04-21T09:33:27Z">
        <w:r>
          <w:rPr>
            <w:rFonts w:hint="default"/>
            <w:color w:val="000000" w:themeColor="text1"/>
            <w:lang w:val="en-US"/>
            <w14:textFill>
              <w14:solidFill>
                <w14:schemeClr w14:val="tx1"/>
              </w14:solidFill>
            </w14:textFill>
          </w:rPr>
          <w:t>5</w:t>
        </w:r>
      </w:ins>
      <w:ins w:id="151" w:author="Miftahut Dini" w:date="2025-04-21T09:33:28Z">
        <w:r>
          <w:rPr>
            <w:rFonts w:hint="default"/>
            <w:color w:val="000000" w:themeColor="text1"/>
            <w:lang w:val="en-US"/>
            <w14:textFill>
              <w14:solidFill>
                <w14:schemeClr w14:val="tx1"/>
              </w14:solidFill>
            </w14:textFill>
          </w:rPr>
          <w:t>3</w:t>
        </w:r>
      </w:ins>
      <w:ins w:id="152" w:author="Miftahut Dini" w:date="2025-04-21T09:33:29Z">
        <w:r>
          <w:rPr>
            <w:rFonts w:hint="default"/>
            <w:color w:val="000000" w:themeColor="text1"/>
            <w:lang w:val="en-US"/>
            <w14:textFill>
              <w14:solidFill>
                <w14:schemeClr w14:val="tx1"/>
              </w14:solidFill>
            </w14:textFill>
          </w:rPr>
          <w:t>/</w:t>
        </w:r>
      </w:ins>
      <w:ins w:id="153" w:author="Miftahut Dini" w:date="2025-04-21T09:33:30Z">
        <w:r>
          <w:rPr>
            <w:rFonts w:hint="default"/>
            <w:color w:val="000000" w:themeColor="text1"/>
            <w:lang w:val="en-US"/>
            <w14:textFill>
              <w14:solidFill>
                <w14:schemeClr w14:val="tx1"/>
              </w14:solidFill>
            </w14:textFill>
          </w:rPr>
          <w:t>tcp</w:t>
        </w:r>
      </w:ins>
      <w:ins w:id="154" w:author="Miftahut Dini" w:date="2025-04-21T09:33:32Z">
        <w:r>
          <w:rPr>
            <w:rFonts w:hint="default"/>
            <w:color w:val="000000" w:themeColor="text1"/>
            <w:lang w:val="en-US"/>
            <w14:textFill>
              <w14:solidFill>
                <w14:schemeClr w14:val="tx1"/>
              </w14:solidFill>
            </w14:textFill>
          </w:rPr>
          <w:t xml:space="preserve"> - </w:t>
        </w:r>
      </w:ins>
      <w:ins w:id="155" w:author="Miftahut Dini" w:date="2025-04-21T09:33:44Z">
        <w:r>
          <w:rPr>
            <w:rFonts w:hint="default"/>
            <w:color w:val="000000" w:themeColor="text1"/>
            <w:lang w:val="en-US"/>
            <w14:textFill>
              <w14:solidFill>
                <w14:schemeClr w14:val="tx1"/>
              </w14:solidFill>
            </w14:textFill>
          </w:rPr>
          <w:t>D</w:t>
        </w:r>
      </w:ins>
      <w:ins w:id="156" w:author="Miftahut Dini" w:date="2025-04-21T09:33:47Z">
        <w:r>
          <w:rPr>
            <w:rFonts w:hint="default"/>
            <w:color w:val="000000" w:themeColor="text1"/>
            <w:lang w:val="en-US"/>
            <w14:textFill>
              <w14:solidFill>
                <w14:schemeClr w14:val="tx1"/>
              </w14:solidFill>
            </w14:textFill>
          </w:rPr>
          <w:t>NS</w:t>
        </w:r>
      </w:ins>
      <w:ins w:id="157" w:author="Miftahut Dini" w:date="2025-04-21T09:33:48Z">
        <w:r>
          <w:rPr>
            <w:rFonts w:hint="default"/>
            <w:color w:val="000000" w:themeColor="text1"/>
            <w:lang w:val="en-US"/>
            <w14:textFill>
              <w14:solidFill>
                <w14:schemeClr w14:val="tx1"/>
              </w14:solidFill>
            </w14:textFill>
          </w:rPr>
          <w:t xml:space="preserve"> </w:t>
        </w:r>
      </w:ins>
      <w:ins w:id="158" w:author="Miftahut Dini" w:date="2025-04-21T09:33:49Z">
        <w:r>
          <w:rPr>
            <w:rFonts w:hint="default"/>
            <w:color w:val="000000" w:themeColor="text1"/>
            <w:lang w:val="en-US"/>
            <w14:textFill>
              <w14:solidFill>
                <w14:schemeClr w14:val="tx1"/>
              </w14:solidFill>
            </w14:textFill>
          </w:rPr>
          <w:t>(</w:t>
        </w:r>
      </w:ins>
      <w:ins w:id="159" w:author="Miftahut Dini" w:date="2025-04-21T09:33:50Z">
        <w:r>
          <w:rPr>
            <w:rFonts w:hint="default"/>
            <w:color w:val="000000" w:themeColor="text1"/>
            <w:lang w:val="en-US"/>
            <w14:textFill>
              <w14:solidFill>
                <w14:schemeClr w14:val="tx1"/>
              </w14:solidFill>
            </w14:textFill>
          </w:rPr>
          <w:t>IS</w:t>
        </w:r>
      </w:ins>
      <w:ins w:id="160" w:author="Miftahut Dini" w:date="2025-04-21T09:33:51Z">
        <w:r>
          <w:rPr>
            <w:rFonts w:hint="default"/>
            <w:color w:val="000000" w:themeColor="text1"/>
            <w:lang w:val="en-US"/>
            <w14:textFill>
              <w14:solidFill>
                <w14:schemeClr w14:val="tx1"/>
              </w14:solidFill>
            </w14:textFill>
          </w:rPr>
          <w:t>C</w:t>
        </w:r>
      </w:ins>
      <w:ins w:id="161" w:author="Miftahut Dini" w:date="2025-04-21T09:33:52Z">
        <w:r>
          <w:rPr>
            <w:rFonts w:hint="default"/>
            <w:color w:val="000000" w:themeColor="text1"/>
            <w:lang w:val="en-US"/>
            <w14:textFill>
              <w14:solidFill>
                <w14:schemeClr w14:val="tx1"/>
              </w14:solidFill>
            </w14:textFill>
          </w:rPr>
          <w:t xml:space="preserve"> B</w:t>
        </w:r>
      </w:ins>
      <w:ins w:id="162" w:author="Miftahut Dini" w:date="2025-04-21T09:33:53Z">
        <w:r>
          <w:rPr>
            <w:rFonts w:hint="default"/>
            <w:color w:val="000000" w:themeColor="text1"/>
            <w:lang w:val="en-US"/>
            <w14:textFill>
              <w14:solidFill>
                <w14:schemeClr w14:val="tx1"/>
              </w14:solidFill>
            </w14:textFill>
          </w:rPr>
          <w:t>IN</w:t>
        </w:r>
      </w:ins>
      <w:ins w:id="163" w:author="Miftahut Dini" w:date="2025-04-21T09:33:54Z">
        <w:r>
          <w:rPr>
            <w:rFonts w:hint="default"/>
            <w:color w:val="000000" w:themeColor="text1"/>
            <w:lang w:val="en-US"/>
            <w14:textFill>
              <w14:solidFill>
                <w14:schemeClr w14:val="tx1"/>
              </w14:solidFill>
            </w14:textFill>
          </w:rPr>
          <w:t>D</w:t>
        </w:r>
      </w:ins>
      <w:ins w:id="164" w:author="Miftahut Dini" w:date="2025-04-21T09:33:55Z">
        <w:r>
          <w:rPr>
            <w:rFonts w:hint="default"/>
            <w:color w:val="000000" w:themeColor="text1"/>
            <w:lang w:val="en-US"/>
            <w14:textFill>
              <w14:solidFill>
                <w14:schemeClr w14:val="tx1"/>
              </w14:solidFill>
            </w14:textFill>
          </w:rPr>
          <w:t xml:space="preserve"> </w:t>
        </w:r>
      </w:ins>
      <w:ins w:id="165" w:author="Miftahut Dini" w:date="2025-04-21T09:33:57Z">
        <w:r>
          <w:rPr>
            <w:rFonts w:hint="default"/>
            <w:color w:val="000000" w:themeColor="text1"/>
            <w:lang w:val="en-US"/>
            <w14:textFill>
              <w14:solidFill>
                <w14:schemeClr w14:val="tx1"/>
              </w14:solidFill>
            </w14:textFill>
          </w:rPr>
          <w:t>9</w:t>
        </w:r>
      </w:ins>
      <w:ins w:id="166" w:author="Miftahut Dini" w:date="2025-04-21T09:33:58Z">
        <w:r>
          <w:rPr>
            <w:rFonts w:hint="default"/>
            <w:color w:val="000000" w:themeColor="text1"/>
            <w:lang w:val="en-US"/>
            <w14:textFill>
              <w14:solidFill>
                <w14:schemeClr w14:val="tx1"/>
              </w14:solidFill>
            </w14:textFill>
          </w:rPr>
          <w:t>.11</w:t>
        </w:r>
      </w:ins>
      <w:ins w:id="167" w:author="Miftahut Dini" w:date="2025-04-21T09:33:59Z">
        <w:r>
          <w:rPr>
            <w:rFonts w:hint="default"/>
            <w:color w:val="000000" w:themeColor="text1"/>
            <w:lang w:val="en-US"/>
            <w14:textFill>
              <w14:solidFill>
                <w14:schemeClr w14:val="tx1"/>
              </w14:solidFill>
            </w14:textFill>
          </w:rPr>
          <w:t>.</w:t>
        </w:r>
      </w:ins>
      <w:ins w:id="168" w:author="Miftahut Dini" w:date="2025-04-21T09:34:00Z">
        <w:r>
          <w:rPr>
            <w:rFonts w:hint="default"/>
            <w:color w:val="000000" w:themeColor="text1"/>
            <w:lang w:val="en-US"/>
            <w14:textFill>
              <w14:solidFill>
                <w14:schemeClr w14:val="tx1"/>
              </w14:solidFill>
            </w14:textFill>
          </w:rPr>
          <w:t>5</w:t>
        </w:r>
      </w:ins>
      <w:ins w:id="169" w:author="Miftahut Dini" w:date="2025-04-21T09:34:02Z">
        <w:r>
          <w:rPr>
            <w:rFonts w:hint="default"/>
            <w:color w:val="000000" w:themeColor="text1"/>
            <w:lang w:val="en-US"/>
            <w14:textFill>
              <w14:solidFill>
                <w14:schemeClr w14:val="tx1"/>
              </w14:solidFill>
            </w14:textFill>
          </w:rPr>
          <w:t>)</w:t>
        </w:r>
      </w:ins>
    </w:p>
    <w:p w14:paraId="2CD7E6D6">
      <w:pPr>
        <w:pStyle w:val="57"/>
        <w:numPr>
          <w:ilvl w:val="0"/>
          <w:numId w:val="6"/>
          <w:ins w:id="171" w:author="Miftahut Dini" w:date="2025-04-21T09:31:25Z"/>
        </w:numPr>
        <w:spacing w:before="0"/>
        <w:rPr>
          <w:ins w:id="172" w:author="Miftahut Dini" w:date="2025-04-21T09:34:41Z"/>
          <w:rFonts w:hint="default"/>
          <w:color w:val="000000" w:themeColor="text1"/>
          <w:lang w:val="en-US"/>
          <w14:textFill>
            <w14:solidFill>
              <w14:schemeClr w14:val="tx1"/>
            </w14:solidFill>
          </w14:textFill>
        </w:rPr>
        <w:pPrChange w:id="170" w:author="Miftahut Dini" w:date="2025-04-21T09:31:25Z">
          <w:pPr>
            <w:pStyle w:val="57"/>
            <w:spacing w:before="0"/>
          </w:pPr>
        </w:pPrChange>
      </w:pPr>
      <w:ins w:id="173" w:author="Miftahut Dini" w:date="2025-04-21T09:34:19Z">
        <w:r>
          <w:rPr>
            <w:rFonts w:hint="default"/>
            <w:color w:val="000000" w:themeColor="text1"/>
            <w:lang w:val="en-US"/>
            <w14:textFill>
              <w14:solidFill>
                <w14:schemeClr w14:val="tx1"/>
              </w14:solidFill>
            </w14:textFill>
          </w:rPr>
          <w:t>8</w:t>
        </w:r>
      </w:ins>
      <w:ins w:id="174" w:author="Miftahut Dini" w:date="2025-04-21T09:34:04Z">
        <w:r>
          <w:rPr>
            <w:rFonts w:hint="default"/>
            <w:color w:val="000000" w:themeColor="text1"/>
            <w:lang w:val="en-US"/>
            <w14:textFill>
              <w14:solidFill>
                <w14:schemeClr w14:val="tx1"/>
              </w14:solidFill>
            </w14:textFill>
          </w:rPr>
          <w:t>0</w:t>
        </w:r>
      </w:ins>
      <w:ins w:id="175" w:author="Miftahut Dini" w:date="2025-04-21T09:34:06Z">
        <w:r>
          <w:rPr>
            <w:rFonts w:hint="default"/>
            <w:color w:val="000000" w:themeColor="text1"/>
            <w:lang w:val="en-US"/>
            <w14:textFill>
              <w14:solidFill>
                <w14:schemeClr w14:val="tx1"/>
              </w14:solidFill>
            </w14:textFill>
          </w:rPr>
          <w:t>/t</w:t>
        </w:r>
      </w:ins>
      <w:ins w:id="176" w:author="Miftahut Dini" w:date="2025-04-21T09:34:09Z">
        <w:r>
          <w:rPr>
            <w:rFonts w:hint="default"/>
            <w:color w:val="000000" w:themeColor="text1"/>
            <w:lang w:val="en-US"/>
            <w14:textFill>
              <w14:solidFill>
                <w14:schemeClr w14:val="tx1"/>
              </w14:solidFill>
            </w14:textFill>
          </w:rPr>
          <w:t>cp</w:t>
        </w:r>
      </w:ins>
      <w:ins w:id="177" w:author="Miftahut Dini" w:date="2025-04-21T09:34:21Z">
        <w:r>
          <w:rPr>
            <w:rFonts w:hint="default"/>
            <w:color w:val="000000" w:themeColor="text1"/>
            <w:lang w:val="en-US"/>
            <w14:textFill>
              <w14:solidFill>
                <w14:schemeClr w14:val="tx1"/>
              </w14:solidFill>
            </w14:textFill>
          </w:rPr>
          <w:t xml:space="preserve"> -</w:t>
        </w:r>
      </w:ins>
      <w:ins w:id="178" w:author="Miftahut Dini" w:date="2025-04-21T09:34:22Z">
        <w:r>
          <w:rPr>
            <w:rFonts w:hint="default"/>
            <w:color w:val="000000" w:themeColor="text1"/>
            <w:lang w:val="en-US"/>
            <w14:textFill>
              <w14:solidFill>
                <w14:schemeClr w14:val="tx1"/>
              </w14:solidFill>
            </w14:textFill>
          </w:rPr>
          <w:t xml:space="preserve"> </w:t>
        </w:r>
      </w:ins>
      <w:ins w:id="179" w:author="Miftahut Dini" w:date="2025-04-21T09:34:25Z">
        <w:r>
          <w:rPr>
            <w:rFonts w:hint="default"/>
            <w:color w:val="000000" w:themeColor="text1"/>
            <w:lang w:val="en-US"/>
            <w14:textFill>
              <w14:solidFill>
                <w14:schemeClr w14:val="tx1"/>
              </w14:solidFill>
            </w14:textFill>
          </w:rPr>
          <w:t>H</w:t>
        </w:r>
      </w:ins>
      <w:ins w:id="180" w:author="Miftahut Dini" w:date="2025-04-21T09:34:27Z">
        <w:r>
          <w:rPr>
            <w:rFonts w:hint="default"/>
            <w:color w:val="000000" w:themeColor="text1"/>
            <w:lang w:val="en-US"/>
            <w14:textFill>
              <w14:solidFill>
                <w14:schemeClr w14:val="tx1"/>
              </w14:solidFill>
            </w14:textFill>
          </w:rPr>
          <w:t>TT</w:t>
        </w:r>
      </w:ins>
      <w:ins w:id="181" w:author="Miftahut Dini" w:date="2025-04-21T09:34:28Z">
        <w:r>
          <w:rPr>
            <w:rFonts w:hint="default"/>
            <w:color w:val="000000" w:themeColor="text1"/>
            <w:lang w:val="en-US"/>
            <w14:textFill>
              <w14:solidFill>
                <w14:schemeClr w14:val="tx1"/>
              </w14:solidFill>
            </w14:textFill>
          </w:rPr>
          <w:t>P</w:t>
        </w:r>
      </w:ins>
      <w:ins w:id="182" w:author="Miftahut Dini" w:date="2025-04-21T09:34:29Z">
        <w:r>
          <w:rPr>
            <w:rFonts w:hint="default"/>
            <w:color w:val="000000" w:themeColor="text1"/>
            <w:lang w:val="en-US"/>
            <w14:textFill>
              <w14:solidFill>
                <w14:schemeClr w14:val="tx1"/>
              </w14:solidFill>
            </w14:textFill>
          </w:rPr>
          <w:t xml:space="preserve"> </w:t>
        </w:r>
      </w:ins>
      <w:ins w:id="183" w:author="Miftahut Dini" w:date="2025-04-21T09:34:30Z">
        <w:r>
          <w:rPr>
            <w:rFonts w:hint="default"/>
            <w:color w:val="000000" w:themeColor="text1"/>
            <w:lang w:val="en-US"/>
            <w14:textFill>
              <w14:solidFill>
                <w14:schemeClr w14:val="tx1"/>
              </w14:solidFill>
            </w14:textFill>
          </w:rPr>
          <w:t>(ng</w:t>
        </w:r>
      </w:ins>
      <w:ins w:id="184" w:author="Miftahut Dini" w:date="2025-04-21T09:34:31Z">
        <w:r>
          <w:rPr>
            <w:rFonts w:hint="default"/>
            <w:color w:val="000000" w:themeColor="text1"/>
            <w:lang w:val="en-US"/>
            <w14:textFill>
              <w14:solidFill>
                <w14:schemeClr w14:val="tx1"/>
              </w14:solidFill>
            </w14:textFill>
          </w:rPr>
          <w:t>i</w:t>
        </w:r>
      </w:ins>
      <w:ins w:id="185" w:author="Miftahut Dini" w:date="2025-04-21T09:34:32Z">
        <w:r>
          <w:rPr>
            <w:rFonts w:hint="default"/>
            <w:color w:val="000000" w:themeColor="text1"/>
            <w:lang w:val="en-US"/>
            <w14:textFill>
              <w14:solidFill>
                <w14:schemeClr w14:val="tx1"/>
              </w14:solidFill>
            </w14:textFill>
          </w:rPr>
          <w:t>nx</w:t>
        </w:r>
      </w:ins>
      <w:ins w:id="186" w:author="Miftahut Dini" w:date="2025-04-21T09:34:33Z">
        <w:r>
          <w:rPr>
            <w:rFonts w:hint="default"/>
            <w:color w:val="000000" w:themeColor="text1"/>
            <w:lang w:val="en-US"/>
            <w14:textFill>
              <w14:solidFill>
                <w14:schemeClr w14:val="tx1"/>
              </w14:solidFill>
            </w14:textFill>
          </w:rPr>
          <w:t xml:space="preserve"> </w:t>
        </w:r>
      </w:ins>
      <w:ins w:id="187" w:author="Miftahut Dini" w:date="2025-04-21T09:34:34Z">
        <w:r>
          <w:rPr>
            <w:rFonts w:hint="default"/>
            <w:color w:val="000000" w:themeColor="text1"/>
            <w:lang w:val="en-US"/>
            <w14:textFill>
              <w14:solidFill>
                <w14:schemeClr w14:val="tx1"/>
              </w14:solidFill>
            </w14:textFill>
          </w:rPr>
          <w:t>1</w:t>
        </w:r>
      </w:ins>
      <w:ins w:id="188" w:author="Miftahut Dini" w:date="2025-04-21T09:34:35Z">
        <w:r>
          <w:rPr>
            <w:rFonts w:hint="default"/>
            <w:color w:val="000000" w:themeColor="text1"/>
            <w:lang w:val="en-US"/>
            <w14:textFill>
              <w14:solidFill>
                <w14:schemeClr w14:val="tx1"/>
              </w14:solidFill>
            </w14:textFill>
          </w:rPr>
          <w:t>.</w:t>
        </w:r>
      </w:ins>
      <w:ins w:id="189" w:author="Miftahut Dini" w:date="2025-04-21T09:34:38Z">
        <w:r>
          <w:rPr>
            <w:rFonts w:hint="default"/>
            <w:color w:val="000000" w:themeColor="text1"/>
            <w:lang w:val="en-US"/>
            <w14:textFill>
              <w14:solidFill>
                <w14:schemeClr w14:val="tx1"/>
              </w14:solidFill>
            </w14:textFill>
          </w:rPr>
          <w:t>14.</w:t>
        </w:r>
      </w:ins>
      <w:ins w:id="190" w:author="Miftahut Dini" w:date="2025-04-21T09:34:39Z">
        <w:r>
          <w:rPr>
            <w:rFonts w:hint="default"/>
            <w:color w:val="000000" w:themeColor="text1"/>
            <w:lang w:val="en-US"/>
            <w14:textFill>
              <w14:solidFill>
                <w14:schemeClr w14:val="tx1"/>
              </w14:solidFill>
            </w14:textFill>
          </w:rPr>
          <w:t>2</w:t>
        </w:r>
      </w:ins>
      <w:ins w:id="191" w:author="Miftahut Dini" w:date="2025-04-21T09:34:40Z">
        <w:r>
          <w:rPr>
            <w:rFonts w:hint="default"/>
            <w:color w:val="000000" w:themeColor="text1"/>
            <w:lang w:val="en-US"/>
            <w14:textFill>
              <w14:solidFill>
                <w14:schemeClr w14:val="tx1"/>
              </w14:solidFill>
            </w14:textFill>
          </w:rPr>
          <w:t>)</w:t>
        </w:r>
      </w:ins>
    </w:p>
    <w:p w14:paraId="53E65510">
      <w:pPr>
        <w:pStyle w:val="57"/>
        <w:numPr>
          <w:ilvl w:val="0"/>
          <w:numId w:val="6"/>
          <w:ins w:id="193" w:author="Miftahut Dini" w:date="2025-04-21T09:31:25Z"/>
        </w:numPr>
        <w:spacing w:before="0"/>
        <w:rPr>
          <w:ins w:id="194" w:author="Miftahut Dini" w:date="2025-04-21T09:35:21Z"/>
          <w:rFonts w:hint="default"/>
          <w:color w:val="000000" w:themeColor="text1"/>
          <w:lang w:val="en-US"/>
          <w14:textFill>
            <w14:solidFill>
              <w14:schemeClr w14:val="tx1"/>
            </w14:solidFill>
          </w14:textFill>
        </w:rPr>
        <w:pPrChange w:id="192" w:author="Miftahut Dini" w:date="2025-04-21T09:31:25Z">
          <w:pPr>
            <w:pStyle w:val="57"/>
            <w:spacing w:before="0"/>
          </w:pPr>
        </w:pPrChange>
      </w:pPr>
      <w:ins w:id="195" w:author="Miftahut Dini" w:date="2025-04-21T09:34:44Z">
        <w:r>
          <w:rPr>
            <w:rFonts w:hint="default"/>
            <w:color w:val="000000" w:themeColor="text1"/>
            <w:lang w:val="en-US"/>
            <w14:textFill>
              <w14:solidFill>
                <w14:schemeClr w14:val="tx1"/>
              </w14:solidFill>
            </w14:textFill>
          </w:rPr>
          <w:t>139</w:t>
        </w:r>
      </w:ins>
      <w:ins w:id="196" w:author="Miftahut Dini" w:date="2025-04-21T09:34:46Z">
        <w:r>
          <w:rPr>
            <w:rFonts w:hint="default"/>
            <w:color w:val="000000" w:themeColor="text1"/>
            <w:lang w:val="en-US"/>
            <w14:textFill>
              <w14:solidFill>
                <w14:schemeClr w14:val="tx1"/>
              </w14:solidFill>
            </w14:textFill>
          </w:rPr>
          <w:t>/tc</w:t>
        </w:r>
      </w:ins>
      <w:ins w:id="197" w:author="Miftahut Dini" w:date="2025-04-21T09:34:47Z">
        <w:r>
          <w:rPr>
            <w:rFonts w:hint="default"/>
            <w:color w:val="000000" w:themeColor="text1"/>
            <w:lang w:val="en-US"/>
            <w14:textFill>
              <w14:solidFill>
                <w14:schemeClr w14:val="tx1"/>
              </w14:solidFill>
            </w14:textFill>
          </w:rPr>
          <w:t>p</w:t>
        </w:r>
      </w:ins>
      <w:ins w:id="198" w:author="Miftahut Dini" w:date="2025-04-21T09:34:49Z">
        <w:r>
          <w:rPr>
            <w:rFonts w:hint="default"/>
            <w:color w:val="000000" w:themeColor="text1"/>
            <w:lang w:val="en-US"/>
            <w14:textFill>
              <w14:solidFill>
                <w14:schemeClr w14:val="tx1"/>
              </w14:solidFill>
            </w14:textFill>
          </w:rPr>
          <w:t xml:space="preserve"> - </w:t>
        </w:r>
      </w:ins>
      <w:ins w:id="199" w:author="Miftahut Dini" w:date="2025-04-21T09:34:51Z">
        <w:r>
          <w:rPr>
            <w:rFonts w:hint="default"/>
            <w:color w:val="000000" w:themeColor="text1"/>
            <w:lang w:val="en-US"/>
            <w14:textFill>
              <w14:solidFill>
                <w14:schemeClr w14:val="tx1"/>
              </w14:solidFill>
            </w14:textFill>
          </w:rPr>
          <w:t>Ne</w:t>
        </w:r>
      </w:ins>
      <w:ins w:id="200" w:author="Miftahut Dini" w:date="2025-04-21T09:34:52Z">
        <w:r>
          <w:rPr>
            <w:rFonts w:hint="default"/>
            <w:color w:val="000000" w:themeColor="text1"/>
            <w:lang w:val="en-US"/>
            <w14:textFill>
              <w14:solidFill>
                <w14:schemeClr w14:val="tx1"/>
              </w14:solidFill>
            </w14:textFill>
          </w:rPr>
          <w:t>t</w:t>
        </w:r>
      </w:ins>
      <w:ins w:id="201" w:author="Miftahut Dini" w:date="2025-04-21T09:34:54Z">
        <w:r>
          <w:rPr>
            <w:rFonts w:hint="default"/>
            <w:color w:val="000000" w:themeColor="text1"/>
            <w:lang w:val="en-US"/>
            <w14:textFill>
              <w14:solidFill>
                <w14:schemeClr w14:val="tx1"/>
              </w14:solidFill>
            </w14:textFill>
          </w:rPr>
          <w:t>B</w:t>
        </w:r>
      </w:ins>
      <w:ins w:id="202" w:author="Miftahut Dini" w:date="2025-04-21T09:34:55Z">
        <w:r>
          <w:rPr>
            <w:rFonts w:hint="default"/>
            <w:color w:val="000000" w:themeColor="text1"/>
            <w:lang w:val="en-US"/>
            <w14:textFill>
              <w14:solidFill>
                <w14:schemeClr w14:val="tx1"/>
              </w14:solidFill>
            </w14:textFill>
          </w:rPr>
          <w:t>IOS</w:t>
        </w:r>
      </w:ins>
      <w:ins w:id="203" w:author="Miftahut Dini" w:date="2025-04-21T09:34:59Z">
        <w:r>
          <w:rPr>
            <w:rFonts w:hint="default"/>
            <w:color w:val="000000" w:themeColor="text1"/>
            <w:lang w:val="en-US"/>
            <w14:textFill>
              <w14:solidFill>
                <w14:schemeClr w14:val="tx1"/>
              </w14:solidFill>
            </w14:textFill>
          </w:rPr>
          <w:t>-</w:t>
        </w:r>
      </w:ins>
      <w:ins w:id="204" w:author="Miftahut Dini" w:date="2025-04-21T09:35:00Z">
        <w:r>
          <w:rPr>
            <w:rFonts w:hint="default"/>
            <w:color w:val="000000" w:themeColor="text1"/>
            <w:lang w:val="en-US"/>
            <w14:textFill>
              <w14:solidFill>
                <w14:schemeClr w14:val="tx1"/>
              </w14:solidFill>
            </w14:textFill>
          </w:rPr>
          <w:t>ss</w:t>
        </w:r>
      </w:ins>
      <w:ins w:id="205" w:author="Miftahut Dini" w:date="2025-04-21T09:35:01Z">
        <w:r>
          <w:rPr>
            <w:rFonts w:hint="default"/>
            <w:color w:val="000000" w:themeColor="text1"/>
            <w:lang w:val="en-US"/>
            <w14:textFill>
              <w14:solidFill>
                <w14:schemeClr w14:val="tx1"/>
              </w14:solidFill>
            </w14:textFill>
          </w:rPr>
          <w:t>n</w:t>
        </w:r>
      </w:ins>
      <w:ins w:id="206" w:author="Miftahut Dini" w:date="2025-04-21T09:35:03Z">
        <w:r>
          <w:rPr>
            <w:rFonts w:hint="default"/>
            <w:color w:val="000000" w:themeColor="text1"/>
            <w:lang w:val="en-US"/>
            <w14:textFill>
              <w14:solidFill>
                <w14:schemeClr w14:val="tx1"/>
              </w14:solidFill>
            </w14:textFill>
          </w:rPr>
          <w:t xml:space="preserve"> (</w:t>
        </w:r>
      </w:ins>
      <w:ins w:id="207" w:author="Miftahut Dini" w:date="2025-04-21T09:35:05Z">
        <w:r>
          <w:rPr>
            <w:rFonts w:hint="default"/>
            <w:color w:val="000000" w:themeColor="text1"/>
            <w:lang w:val="en-US"/>
            <w14:textFill>
              <w14:solidFill>
                <w14:schemeClr w14:val="tx1"/>
              </w14:solidFill>
            </w14:textFill>
          </w:rPr>
          <w:t>Samb</w:t>
        </w:r>
      </w:ins>
      <w:ins w:id="208" w:author="Miftahut Dini" w:date="2025-04-21T09:35:06Z">
        <w:r>
          <w:rPr>
            <w:rFonts w:hint="default"/>
            <w:color w:val="000000" w:themeColor="text1"/>
            <w:lang w:val="en-US"/>
            <w14:textFill>
              <w14:solidFill>
                <w14:schemeClr w14:val="tx1"/>
              </w14:solidFill>
            </w14:textFill>
          </w:rPr>
          <w:t>a sm</w:t>
        </w:r>
      </w:ins>
      <w:ins w:id="209" w:author="Miftahut Dini" w:date="2025-04-21T09:35:08Z">
        <w:r>
          <w:rPr>
            <w:rFonts w:hint="default"/>
            <w:color w:val="000000" w:themeColor="text1"/>
            <w:lang w:val="en-US"/>
            <w14:textFill>
              <w14:solidFill>
                <w14:schemeClr w14:val="tx1"/>
              </w14:solidFill>
            </w14:textFill>
          </w:rPr>
          <w:t>bd</w:t>
        </w:r>
      </w:ins>
      <w:ins w:id="210" w:author="Miftahut Dini" w:date="2025-04-21T09:35:09Z">
        <w:r>
          <w:rPr>
            <w:rFonts w:hint="default"/>
            <w:color w:val="000000" w:themeColor="text1"/>
            <w:lang w:val="en-US"/>
            <w14:textFill>
              <w14:solidFill>
                <w14:schemeClr w14:val="tx1"/>
              </w14:solidFill>
            </w14:textFill>
          </w:rPr>
          <w:t xml:space="preserve"> </w:t>
        </w:r>
      </w:ins>
      <w:ins w:id="211" w:author="Miftahut Dini" w:date="2025-04-21T09:35:10Z">
        <w:r>
          <w:rPr>
            <w:rFonts w:hint="default"/>
            <w:color w:val="000000" w:themeColor="text1"/>
            <w:lang w:val="en-US"/>
            <w14:textFill>
              <w14:solidFill>
                <w14:schemeClr w14:val="tx1"/>
              </w14:solidFill>
            </w14:textFill>
          </w:rPr>
          <w:t>3</w:t>
        </w:r>
      </w:ins>
      <w:ins w:id="212" w:author="Miftahut Dini" w:date="2025-04-21T09:35:11Z">
        <w:r>
          <w:rPr>
            <w:rFonts w:hint="default"/>
            <w:color w:val="000000" w:themeColor="text1"/>
            <w:lang w:val="en-US"/>
            <w14:textFill>
              <w14:solidFill>
                <w14:schemeClr w14:val="tx1"/>
              </w14:solidFill>
            </w14:textFill>
          </w:rPr>
          <w:t>.</w:t>
        </w:r>
      </w:ins>
      <w:ins w:id="213" w:author="Miftahut Dini" w:date="2025-04-21T09:35:12Z">
        <w:r>
          <w:rPr>
            <w:rFonts w:hint="default"/>
            <w:color w:val="000000" w:themeColor="text1"/>
            <w:lang w:val="en-US"/>
            <w14:textFill>
              <w14:solidFill>
                <w14:schemeClr w14:val="tx1"/>
              </w14:solidFill>
            </w14:textFill>
          </w:rPr>
          <w:t>X</w:t>
        </w:r>
      </w:ins>
      <w:ins w:id="214" w:author="Miftahut Dini" w:date="2025-04-21T09:35:14Z">
        <w:r>
          <w:rPr>
            <w:rFonts w:hint="default"/>
            <w:color w:val="000000" w:themeColor="text1"/>
            <w:lang w:val="en-US"/>
            <w14:textFill>
              <w14:solidFill>
                <w14:schemeClr w14:val="tx1"/>
              </w14:solidFill>
            </w14:textFill>
          </w:rPr>
          <w:t xml:space="preserve"> - </w:t>
        </w:r>
      </w:ins>
      <w:ins w:id="215" w:author="Miftahut Dini" w:date="2025-04-21T09:35:16Z">
        <w:r>
          <w:rPr>
            <w:rFonts w:hint="default"/>
            <w:color w:val="000000" w:themeColor="text1"/>
            <w:lang w:val="en-US"/>
            <w14:textFill>
              <w14:solidFill>
                <w14:schemeClr w14:val="tx1"/>
              </w14:solidFill>
            </w14:textFill>
          </w:rPr>
          <w:t>4.</w:t>
        </w:r>
      </w:ins>
      <w:ins w:id="216" w:author="Miftahut Dini" w:date="2025-04-21T09:35:17Z">
        <w:r>
          <w:rPr>
            <w:rFonts w:hint="default"/>
            <w:color w:val="000000" w:themeColor="text1"/>
            <w:lang w:val="en-US"/>
            <w14:textFill>
              <w14:solidFill>
                <w14:schemeClr w14:val="tx1"/>
              </w14:solidFill>
            </w14:textFill>
          </w:rPr>
          <w:t>X</w:t>
        </w:r>
      </w:ins>
      <w:ins w:id="217" w:author="Miftahut Dini" w:date="2025-04-21T09:35:19Z">
        <w:r>
          <w:rPr>
            <w:rFonts w:hint="default"/>
            <w:color w:val="000000" w:themeColor="text1"/>
            <w:lang w:val="en-US"/>
            <w14:textFill>
              <w14:solidFill>
                <w14:schemeClr w14:val="tx1"/>
              </w14:solidFill>
            </w14:textFill>
          </w:rPr>
          <w:t>)</w:t>
        </w:r>
      </w:ins>
    </w:p>
    <w:p w14:paraId="46F88602">
      <w:pPr>
        <w:pStyle w:val="57"/>
        <w:numPr>
          <w:ilvl w:val="0"/>
          <w:numId w:val="6"/>
        </w:numPr>
        <w:spacing w:before="0"/>
        <w:rPr>
          <w:ins w:id="218" w:author="Miftahut Dini" w:date="2025-04-21T09:35:34Z"/>
          <w:rFonts w:hint="default"/>
          <w:color w:val="000000" w:themeColor="text1"/>
          <w:lang w:val="en-US"/>
          <w14:textFill>
            <w14:solidFill>
              <w14:schemeClr w14:val="tx1"/>
            </w14:solidFill>
          </w14:textFill>
        </w:rPr>
      </w:pPr>
      <w:ins w:id="219" w:author="Miftahut Dini" w:date="2025-04-21T09:35:41Z">
        <w:r>
          <w:rPr>
            <w:rFonts w:hint="default"/>
            <w:color w:val="000000" w:themeColor="text1"/>
            <w:lang w:val="en-US"/>
            <w14:textFill>
              <w14:solidFill>
                <w14:schemeClr w14:val="tx1"/>
              </w14:solidFill>
            </w14:textFill>
          </w:rPr>
          <w:t>44</w:t>
        </w:r>
      </w:ins>
      <w:ins w:id="220" w:author="Miftahut Dini" w:date="2025-04-21T09:35:42Z">
        <w:r>
          <w:rPr>
            <w:rFonts w:hint="default"/>
            <w:color w:val="000000" w:themeColor="text1"/>
            <w:lang w:val="en-US"/>
            <w14:textFill>
              <w14:solidFill>
                <w14:schemeClr w14:val="tx1"/>
              </w14:solidFill>
            </w14:textFill>
          </w:rPr>
          <w:t>5</w:t>
        </w:r>
      </w:ins>
      <w:ins w:id="221" w:author="Miftahut Dini" w:date="2025-04-21T09:35:34Z">
        <w:r>
          <w:rPr>
            <w:rFonts w:hint="default"/>
            <w:color w:val="000000" w:themeColor="text1"/>
            <w:lang w:val="en-US"/>
            <w14:textFill>
              <w14:solidFill>
                <w14:schemeClr w14:val="tx1"/>
              </w14:solidFill>
            </w14:textFill>
          </w:rPr>
          <w:t>/tcp - NetBIOS-ssn (Samba smbd 3.X - 4.X)</w:t>
        </w:r>
      </w:ins>
    </w:p>
    <w:p w14:paraId="16CE28D4">
      <w:pPr>
        <w:pStyle w:val="57"/>
        <w:numPr>
          <w:ilvl w:val="-1"/>
          <w:numId w:val="0"/>
        </w:numPr>
        <w:spacing w:before="0"/>
        <w:ind w:left="0"/>
        <w:rPr>
          <w:ins w:id="223" w:author="Miftahut Dini" w:date="2025-04-21T09:24:14Z"/>
          <w:rFonts w:hint="default"/>
          <w:color w:val="000000" w:themeColor="text1"/>
          <w:lang w:val="en-US"/>
          <w14:textFill>
            <w14:solidFill>
              <w14:schemeClr w14:val="tx1"/>
            </w14:solidFill>
          </w14:textFill>
        </w:rPr>
        <w:pPrChange w:id="222" w:author="Miftahut Dini" w:date="2025-04-21T09:35:36Z">
          <w:pPr>
            <w:pStyle w:val="57"/>
            <w:spacing w:before="0"/>
          </w:pPr>
        </w:pPrChange>
      </w:pPr>
    </w:p>
    <w:p w14:paraId="477DD998">
      <w:pPr>
        <w:pStyle w:val="57"/>
        <w:spacing w:before="0"/>
        <w:rPr>
          <w:rFonts w:hint="default"/>
          <w:lang w:val="en-US"/>
        </w:rPr>
      </w:pPr>
      <w:ins w:id="224" w:author="Miftahut Dini" w:date="2025-04-21T09:24:39Z">
        <w:r>
          <w:rPr/>
          <w:drawing>
            <wp:inline distT="0" distB="0" distL="114300" distR="114300">
              <wp:extent cx="5213350" cy="2673350"/>
              <wp:effectExtent l="0" t="0" r="1397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5213350" cy="2673350"/>
                      </a:xfrm>
                      <a:prstGeom prst="rect">
                        <a:avLst/>
                      </a:prstGeom>
                      <a:noFill/>
                      <a:ln>
                        <a:noFill/>
                      </a:ln>
                    </pic:spPr>
                  </pic:pic>
                </a:graphicData>
              </a:graphic>
            </wp:inline>
          </w:drawing>
        </w:r>
      </w:ins>
    </w:p>
    <w:p w14:paraId="47586FDD">
      <w:pPr>
        <w:pStyle w:val="56"/>
        <w:ind w:left="0"/>
        <w:rPr>
          <w:ins w:id="227" w:author="Alde Alanda" w:date="2025-04-21T08:18:00Z"/>
        </w:rPr>
        <w:pPrChange w:id="226" w:author="Miftahut Dini" w:date="2025-04-21T09:24:11Z">
          <w:pPr>
            <w:pStyle w:val="56"/>
          </w:pPr>
        </w:pPrChange>
      </w:pPr>
      <w:del w:id="228" w:author="Miftahut Dini" w:date="2025-04-21T09:24:58Z">
        <w:r>
          <w:rPr/>
          <w:delText>&lt;</w:delText>
        </w:r>
      </w:del>
      <w:ins w:id="229" w:author="Alde Alanda" w:date="2025-04-21T08:18:00Z">
        <w:del w:id="230" w:author="Miftahut Dini" w:date="2025-04-21T09:24:56Z">
          <w:r>
            <w:rPr/>
            <w:delText xml:space="preserve"> </w:delText>
          </w:r>
        </w:del>
      </w:ins>
    </w:p>
    <w:p w14:paraId="0221CF6F">
      <w:pPr>
        <w:pStyle w:val="56"/>
        <w:ind w:left="0"/>
        <w:rPr>
          <w:rFonts w:hint="default"/>
          <w:color w:val="auto"/>
          <w:lang w:val="en-US"/>
        </w:rPr>
        <w:pPrChange w:id="231" w:author="Miftahut Dini" w:date="2025-04-21T09:24:09Z">
          <w:pPr>
            <w:pStyle w:val="56"/>
          </w:pPr>
        </w:pPrChange>
      </w:pPr>
      <w:r>
        <w:t>&gt;</w:t>
      </w:r>
    </w:p>
    <w:p w14:paraId="6BC0DF2D">
      <w:pPr>
        <w:pStyle w:val="68"/>
        <w:rPr>
          <w:color w:val="auto"/>
        </w:rPr>
      </w:pPr>
      <w:r>
        <w:rPr>
          <w:color w:val="auto"/>
        </w:rPr>
        <w:t xml:space="preserve">Identify the operating system running on the target computer using the </w:t>
      </w:r>
      <w:r>
        <w:rPr>
          <w:b/>
          <w:bCs/>
          <w:color w:val="auto"/>
        </w:rPr>
        <w:t>nmap -O</w:t>
      </w:r>
      <w:r>
        <w:rPr>
          <w:color w:val="auto"/>
        </w:rPr>
        <w:t xml:space="preserve"> command.</w:t>
      </w:r>
    </w:p>
    <w:p w14:paraId="3D69C958">
      <w:pPr>
        <w:pStyle w:val="69"/>
        <w:rPr>
          <w:color w:val="auto"/>
        </w:rPr>
      </w:pPr>
      <w:r>
        <w:rPr>
          <w:color w:val="auto"/>
        </w:rPr>
        <w:t>┌──(kali</w:t>
      </w:r>
      <w:r>
        <w:rPr>
          <w:rFonts w:hint="eastAsia" w:ascii="Malgun Gothic" w:hAnsi="Malgun Gothic" w:eastAsia="Malgun Gothic" w:cs="Malgun Gothic"/>
          <w:color w:val="auto"/>
        </w:rPr>
        <w:t>㉿</w:t>
      </w:r>
      <w:r>
        <w:rPr>
          <w:color w:val="auto"/>
        </w:rPr>
        <w:t>Kali)-[~]</w:t>
      </w:r>
    </w:p>
    <w:p w14:paraId="715718B8">
      <w:pPr>
        <w:pStyle w:val="69"/>
        <w:rPr>
          <w:b/>
          <w:color w:val="auto"/>
        </w:rPr>
      </w:pPr>
      <w:r>
        <w:rPr>
          <w:color w:val="auto"/>
        </w:rPr>
        <w:t xml:space="preserve">└─$ </w:t>
      </w:r>
      <w:r>
        <w:rPr>
          <w:b/>
          <w:bCs/>
          <w:color w:val="auto"/>
        </w:rPr>
        <w:t>sudo nmap -O 10.6.6.23</w:t>
      </w:r>
    </w:p>
    <w:p w14:paraId="7AD42021">
      <w:pPr>
        <w:pStyle w:val="6"/>
        <w:rPr>
          <w:color w:val="auto"/>
        </w:rPr>
      </w:pPr>
      <w:r>
        <w:rPr>
          <w:color w:val="auto"/>
        </w:rPr>
        <w:t>Question</w:t>
      </w:r>
    </w:p>
    <w:p w14:paraId="4D776E90">
      <w:pPr>
        <w:pStyle w:val="57"/>
        <w:spacing w:before="0"/>
        <w:rPr>
          <w:color w:val="auto"/>
        </w:rPr>
      </w:pPr>
      <w:r>
        <w:rPr>
          <w:color w:val="auto"/>
        </w:rPr>
        <w:t>What operating system is the target computer running?</w:t>
      </w:r>
    </w:p>
    <w:p w14:paraId="1B17E94D">
      <w:pPr>
        <w:pStyle w:val="56"/>
        <w:rPr>
          <w:ins w:id="232" w:author="Miftahut Dini" w:date="2025-04-21T09:27:52Z"/>
          <w:color w:val="auto"/>
        </w:rPr>
      </w:pPr>
      <w:r>
        <w:rPr>
          <w:color w:val="auto"/>
        </w:rPr>
        <w:t>&lt;</w:t>
      </w:r>
      <w:ins w:id="233" w:author="Miftahut Dini" w:date="2025-04-21T09:37:07Z">
        <w:r>
          <w:rPr>
            <w:rFonts w:hint="default"/>
            <w:color w:val="auto"/>
          </w:rPr>
          <w:t>Linux 4.15 - 5.8</w:t>
        </w:r>
      </w:ins>
      <w:del w:id="234" w:author="Miftahut Dini" w:date="2025-04-21T09:36:56Z">
        <w:r>
          <w:rPr>
            <w:color w:val="auto"/>
          </w:rPr>
          <w:delText>T</w:delText>
        </w:r>
      </w:del>
      <w:del w:id="235" w:author="Miftahut Dini" w:date="2025-04-21T09:36:55Z">
        <w:r>
          <w:rPr>
            <w:color w:val="auto"/>
          </w:rPr>
          <w:delText>ype yo</w:delText>
        </w:r>
      </w:del>
      <w:del w:id="236" w:author="Miftahut Dini" w:date="2025-04-21T09:36:54Z">
        <w:r>
          <w:rPr>
            <w:color w:val="auto"/>
          </w:rPr>
          <w:delText>ur answer</w:delText>
        </w:r>
      </w:del>
      <w:del w:id="237" w:author="Miftahut Dini" w:date="2025-04-21T09:36:53Z">
        <w:r>
          <w:rPr>
            <w:color w:val="auto"/>
          </w:rPr>
          <w:delText xml:space="preserve"> here</w:delText>
        </w:r>
      </w:del>
      <w:r>
        <w:rPr>
          <w:color w:val="auto"/>
        </w:rPr>
        <w:t>&gt;</w:t>
      </w:r>
    </w:p>
    <w:p w14:paraId="709783F7">
      <w:pPr>
        <w:pStyle w:val="57"/>
      </w:pPr>
      <w:ins w:id="238" w:author="Miftahut Dini" w:date="2025-04-21T09:27:54Z">
        <w:r>
          <w:rPr/>
          <w:drawing>
            <wp:inline distT="0" distB="0" distL="114300" distR="114300">
              <wp:extent cx="5213350" cy="4131945"/>
              <wp:effectExtent l="0" t="0" r="13970" b="133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213350" cy="4131945"/>
                      </a:xfrm>
                      <a:prstGeom prst="rect">
                        <a:avLst/>
                      </a:prstGeom>
                      <a:noFill/>
                      <a:ln>
                        <a:noFill/>
                      </a:ln>
                    </pic:spPr>
                  </pic:pic>
                </a:graphicData>
              </a:graphic>
            </wp:inline>
          </w:drawing>
        </w:r>
      </w:ins>
    </w:p>
    <w:p w14:paraId="613EA35A">
      <w:pPr>
        <w:pStyle w:val="5"/>
        <w:rPr>
          <w:color w:val="auto"/>
        </w:rPr>
      </w:pPr>
      <w:r>
        <w:rPr>
          <w:color w:val="auto"/>
        </w:rPr>
        <w:t>Use the Nmap Vulners script to scan for vulnerabilities.</w:t>
      </w:r>
    </w:p>
    <w:p w14:paraId="0C517ACF">
      <w:pPr>
        <w:pStyle w:val="3"/>
        <w:rPr>
          <w:color w:val="auto"/>
        </w:rPr>
      </w:pPr>
      <w:r>
        <w:rPr>
          <w:color w:val="auto"/>
        </w:rPr>
        <w:t>The Vulners script displays known vulnerabilities and the corresponding CVE. The Vulners script uses the open port and software version information to search for common platform enumeration (CPE) names that relate to the identified service. It then makes a request to a remote server to find out if any known vulnerabilities exist for that CPE.</w:t>
      </w:r>
    </w:p>
    <w:p w14:paraId="24CDF3E1">
      <w:pPr>
        <w:pStyle w:val="68"/>
        <w:rPr>
          <w:rFonts w:cs="Courier New"/>
          <w:color w:val="auto"/>
        </w:rPr>
      </w:pPr>
      <w:r>
        <w:rPr>
          <w:color w:val="auto"/>
        </w:rPr>
        <w:t xml:space="preserve">Use the </w:t>
      </w:r>
      <w:r>
        <w:rPr>
          <w:b/>
          <w:bCs/>
          <w:color w:val="auto"/>
        </w:rPr>
        <w:t>nmap –script</w:t>
      </w:r>
      <w:r>
        <w:rPr>
          <w:color w:val="auto"/>
        </w:rPr>
        <w:t xml:space="preserve"> command to launch the </w:t>
      </w:r>
      <w:r>
        <w:rPr>
          <w:b/>
          <w:bCs/>
          <w:color w:val="auto"/>
        </w:rPr>
        <w:t>vulners</w:t>
      </w:r>
      <w:r>
        <w:rPr>
          <w:color w:val="auto"/>
        </w:rPr>
        <w:t xml:space="preserve"> script. The syntax for the command is </w:t>
      </w:r>
      <w:r>
        <w:rPr>
          <w:rFonts w:cs="Courier New"/>
          <w:b/>
          <w:bCs/>
          <w:color w:val="auto"/>
        </w:rPr>
        <w:t xml:space="preserve">nmap -sV --script vulners [--script-args mincvss=&lt;arg_val&gt;] &lt;target&gt; </w:t>
      </w:r>
      <w:r>
        <w:rPr>
          <w:rFonts w:cs="Courier New"/>
          <w:color w:val="auto"/>
        </w:rPr>
        <w:t xml:space="preserve">where the script argument </w:t>
      </w:r>
      <w:r>
        <w:rPr>
          <w:rFonts w:cs="Courier New"/>
          <w:b/>
          <w:bCs/>
          <w:color w:val="auto"/>
        </w:rPr>
        <w:t>mincvss</w:t>
      </w:r>
      <w:r>
        <w:rPr>
          <w:rFonts w:cs="Courier New"/>
          <w:color w:val="auto"/>
        </w:rPr>
        <w:t xml:space="preserve"> restricts the output to only those CVEs that have a higher CVSS score than the one specified in the argument. </w:t>
      </w:r>
    </w:p>
    <w:p w14:paraId="291F38C5">
      <w:pPr>
        <w:pStyle w:val="57"/>
        <w:rPr>
          <w:color w:val="auto"/>
        </w:rPr>
      </w:pPr>
      <w:r>
        <w:rPr>
          <w:color w:val="auto"/>
        </w:rPr>
        <w:t>The vulnerabilities reported will be those with a CVE score equal to or higher than 4. The output of the command should look similar to what is shown below:</w:t>
      </w:r>
    </w:p>
    <w:p w14:paraId="14CABBB5">
      <w:pPr>
        <w:pStyle w:val="69"/>
        <w:rPr>
          <w:color w:val="auto"/>
        </w:rPr>
      </w:pPr>
      <w:r>
        <w:rPr>
          <w:color w:val="auto"/>
        </w:rPr>
        <w:t>┌──(kali</w:t>
      </w:r>
      <w:r>
        <w:rPr>
          <w:rFonts w:hint="eastAsia" w:ascii="Malgun Gothic" w:hAnsi="Malgun Gothic" w:eastAsia="Malgun Gothic" w:cs="Malgun Gothic"/>
          <w:color w:val="auto"/>
        </w:rPr>
        <w:t>㉿</w:t>
      </w:r>
      <w:r>
        <w:rPr>
          <w:color w:val="auto"/>
        </w:rPr>
        <w:t>Kali)-[~]</w:t>
      </w:r>
    </w:p>
    <w:p w14:paraId="3D42217F">
      <w:pPr>
        <w:pStyle w:val="69"/>
        <w:rPr>
          <w:color w:val="auto"/>
        </w:rPr>
      </w:pPr>
      <w:r>
        <w:rPr>
          <w:color w:val="auto"/>
        </w:rPr>
        <w:t xml:space="preserve">└─$ </w:t>
      </w:r>
      <w:r>
        <w:rPr>
          <w:b/>
          <w:bCs/>
          <w:color w:val="auto"/>
        </w:rPr>
        <w:t>nmap -sV --script vulners --script-args mincvss=4</w:t>
      </w:r>
      <w:r>
        <w:rPr>
          <w:color w:val="auto"/>
        </w:rPr>
        <w:t xml:space="preserve"> </w:t>
      </w:r>
      <w:r>
        <w:rPr>
          <w:b/>
          <w:bCs/>
          <w:color w:val="auto"/>
        </w:rPr>
        <w:t>10.6.6.23</w:t>
      </w:r>
    </w:p>
    <w:p w14:paraId="7B4603E6">
      <w:pPr>
        <w:pStyle w:val="69"/>
        <w:rPr>
          <w:color w:val="auto"/>
        </w:rPr>
      </w:pPr>
    </w:p>
    <w:p w14:paraId="4412B778">
      <w:pPr>
        <w:pStyle w:val="80"/>
        <w:rPr>
          <w:color w:val="auto"/>
        </w:rPr>
      </w:pPr>
      <w:r>
        <w:rPr>
          <w:color w:val="auto"/>
        </w:rPr>
        <w:t>Starting Nmap 7.93 ( https://nmap.org ) at 2023-03-15 14:01 MST</w:t>
      </w:r>
    </w:p>
    <w:p w14:paraId="1D154F50">
      <w:pPr>
        <w:pStyle w:val="80"/>
        <w:rPr>
          <w:color w:val="auto"/>
        </w:rPr>
      </w:pPr>
      <w:r>
        <w:rPr>
          <w:color w:val="auto"/>
        </w:rPr>
        <w:t>Nmap scan report for 10.6.6.23</w:t>
      </w:r>
    </w:p>
    <w:p w14:paraId="559065EF">
      <w:pPr>
        <w:pStyle w:val="80"/>
        <w:rPr>
          <w:color w:val="auto"/>
        </w:rPr>
      </w:pPr>
      <w:r>
        <w:rPr>
          <w:color w:val="auto"/>
        </w:rPr>
        <w:t>Host is up (0.0000040s latency).</w:t>
      </w:r>
    </w:p>
    <w:p w14:paraId="1FA372AB">
      <w:pPr>
        <w:pStyle w:val="80"/>
        <w:rPr>
          <w:color w:val="auto"/>
        </w:rPr>
      </w:pPr>
      <w:r>
        <w:rPr>
          <w:color w:val="auto"/>
        </w:rPr>
        <w:t>Not shown: 994 closed tcp ports (reset)</w:t>
      </w:r>
    </w:p>
    <w:p w14:paraId="5C72D2BA">
      <w:pPr>
        <w:pStyle w:val="80"/>
        <w:rPr>
          <w:color w:val="auto"/>
        </w:rPr>
      </w:pPr>
      <w:r>
        <w:rPr>
          <w:color w:val="auto"/>
        </w:rPr>
        <w:t>PORT    STATE SERVICE     VERSION</w:t>
      </w:r>
    </w:p>
    <w:p w14:paraId="3C0B03C9">
      <w:pPr>
        <w:pStyle w:val="80"/>
        <w:rPr>
          <w:color w:val="auto"/>
        </w:rPr>
      </w:pPr>
      <w:r>
        <w:rPr>
          <w:color w:val="auto"/>
        </w:rPr>
        <w:t>21/tcp  open  ftp         vsftpd 3.0.3</w:t>
      </w:r>
    </w:p>
    <w:p w14:paraId="0D9D042C">
      <w:pPr>
        <w:pStyle w:val="80"/>
        <w:rPr>
          <w:color w:val="auto"/>
        </w:rPr>
      </w:pPr>
      <w:r>
        <w:rPr>
          <w:color w:val="auto"/>
        </w:rPr>
        <w:t>22/tcp  open  ssh         OpenSSH 7.9p1 Debian 10+deb10u2 (protocol 2.0)</w:t>
      </w:r>
    </w:p>
    <w:p w14:paraId="5BB5D0C4">
      <w:pPr>
        <w:pStyle w:val="80"/>
        <w:rPr>
          <w:color w:val="auto"/>
        </w:rPr>
      </w:pPr>
      <w:r>
        <w:rPr>
          <w:color w:val="auto"/>
        </w:rPr>
        <w:t xml:space="preserve">| vulners: </w:t>
      </w:r>
    </w:p>
    <w:p w14:paraId="6916E5AA">
      <w:pPr>
        <w:pStyle w:val="80"/>
        <w:rPr>
          <w:color w:val="auto"/>
        </w:rPr>
      </w:pPr>
      <w:r>
        <w:rPr>
          <w:color w:val="auto"/>
        </w:rPr>
        <w:t xml:space="preserve">|   cpe:/a:openbsd:openssh:7.9p1: </w:t>
      </w:r>
    </w:p>
    <w:p w14:paraId="2E758B44">
      <w:pPr>
        <w:pStyle w:val="80"/>
        <w:rPr>
          <w:color w:val="auto"/>
        </w:rPr>
      </w:pPr>
      <w:r>
        <w:rPr>
          <w:color w:val="auto"/>
        </w:rPr>
        <w:t>|       EXPLOITPACK:98FE96309F9524B8C84C508837551A19    5.8     https://vulners.com/exploitpack/EXPLOITPACK:98FE96309F9524B8C84C508837551A19    *EXPLOIT*</w:t>
      </w:r>
    </w:p>
    <w:p w14:paraId="6E6C87BE">
      <w:pPr>
        <w:pStyle w:val="80"/>
        <w:rPr>
          <w:color w:val="auto"/>
        </w:rPr>
      </w:pPr>
      <w:r>
        <w:rPr>
          <w:color w:val="auto"/>
        </w:rPr>
        <w:t>|       EXPLOITPACK:5330EA02EBDE345BFC9D6DDDD97F9E97    5.8     https://vulners.com/exploitpack/EXPLOITPACK:5330EA02EBDE345BFC9D6DDDD97F9E97    *EXPLOIT*</w:t>
      </w:r>
    </w:p>
    <w:p w14:paraId="54A06E45">
      <w:pPr>
        <w:pStyle w:val="80"/>
        <w:rPr>
          <w:color w:val="auto"/>
        </w:rPr>
      </w:pPr>
      <w:r>
        <w:rPr>
          <w:color w:val="auto"/>
        </w:rPr>
        <w:t>|       EDB-ID:46516    5.8     https://vulners.com/exploitdb/EDB-ID:46516      *EXPLOIT*</w:t>
      </w:r>
    </w:p>
    <w:p w14:paraId="29B33CC9">
      <w:pPr>
        <w:pStyle w:val="80"/>
        <w:rPr>
          <w:color w:val="auto"/>
        </w:rPr>
      </w:pPr>
      <w:r>
        <w:rPr>
          <w:color w:val="auto"/>
        </w:rPr>
        <w:t>|       EDB-ID:46193    5.8     https://vulners.com/exploitdb/EDB-ID:46193      *EXPLOIT*</w:t>
      </w:r>
    </w:p>
    <w:p w14:paraId="5C2FBE30">
      <w:pPr>
        <w:pStyle w:val="80"/>
        <w:rPr>
          <w:color w:val="auto"/>
        </w:rPr>
      </w:pPr>
      <w:r>
        <w:rPr>
          <w:color w:val="auto"/>
        </w:rPr>
        <w:t>|       CVE-2019-6111   5.8     https://vulners.com/cve/CVE-2019-6111</w:t>
      </w:r>
    </w:p>
    <w:p w14:paraId="2EA0291B">
      <w:pPr>
        <w:pStyle w:val="80"/>
        <w:rPr>
          <w:color w:val="auto"/>
        </w:rPr>
      </w:pPr>
      <w:r>
        <w:rPr>
          <w:color w:val="auto"/>
        </w:rPr>
        <w:t>|       1337DAY-ID-32328        5.8     https://vulners.com/zdt/1337DAY-ID-32328        *EXPLOIT*</w:t>
      </w:r>
    </w:p>
    <w:p w14:paraId="5155B957">
      <w:pPr>
        <w:pStyle w:val="80"/>
        <w:rPr>
          <w:color w:val="auto"/>
        </w:rPr>
      </w:pPr>
      <w:r>
        <w:rPr>
          <w:color w:val="auto"/>
        </w:rPr>
        <w:t>|       1337DAY-ID-32009        5.8     https://vulners.com/zdt/1337DAY-ID-32009        *EXPLOIT*</w:t>
      </w:r>
    </w:p>
    <w:p w14:paraId="60B411D9">
      <w:pPr>
        <w:pStyle w:val="80"/>
        <w:rPr>
          <w:color w:val="auto"/>
        </w:rPr>
      </w:pPr>
      <w:r>
        <w:rPr>
          <w:color w:val="auto"/>
        </w:rPr>
        <w:t>|       CVE-2021-41617  4.4     https://vulners.com/cve/CVE-2021-41617</w:t>
      </w:r>
    </w:p>
    <w:p w14:paraId="771DAA77">
      <w:pPr>
        <w:pStyle w:val="80"/>
        <w:rPr>
          <w:color w:val="auto"/>
        </w:rPr>
      </w:pPr>
      <w:r>
        <w:rPr>
          <w:color w:val="auto"/>
        </w:rPr>
        <w:t>|       CVE-2019-16905  4.4     https://vulners.com/cve/CVE-2019-16905</w:t>
      </w:r>
    </w:p>
    <w:p w14:paraId="48218201">
      <w:pPr>
        <w:pStyle w:val="80"/>
        <w:rPr>
          <w:color w:val="auto"/>
        </w:rPr>
      </w:pPr>
      <w:r>
        <w:rPr>
          <w:color w:val="auto"/>
        </w:rPr>
        <w:t>|       CVE-2020-14145  4.3     https://vulners.com/cve/CVE-2020-14145</w:t>
      </w:r>
    </w:p>
    <w:p w14:paraId="4885340F">
      <w:pPr>
        <w:pStyle w:val="80"/>
        <w:rPr>
          <w:color w:val="auto"/>
        </w:rPr>
      </w:pPr>
      <w:r>
        <w:rPr>
          <w:color w:val="auto"/>
        </w:rPr>
        <w:t>|       CVE-2019-6110   4.0     https://vulners.com/cve/CVE-2019-6110</w:t>
      </w:r>
    </w:p>
    <w:p w14:paraId="392AF92B">
      <w:pPr>
        <w:pStyle w:val="80"/>
        <w:rPr>
          <w:color w:val="auto"/>
        </w:rPr>
      </w:pPr>
      <w:r>
        <w:rPr>
          <w:color w:val="auto"/>
        </w:rPr>
        <w:t>|       CVE-2019-6109   4.0     https://vulners.com/cve/CVE-2019-6109</w:t>
      </w:r>
    </w:p>
    <w:p w14:paraId="40A5B8AB">
      <w:pPr>
        <w:pStyle w:val="80"/>
        <w:rPr>
          <w:color w:val="auto"/>
        </w:rPr>
      </w:pPr>
      <w:r>
        <w:rPr>
          <w:color w:val="auto"/>
        </w:rPr>
        <w:t>|_      PACKETSTORM:151227      0.0     https://vulners.com/packetstorm/PACKETSTORM:151227      *EXPLOIT*</w:t>
      </w:r>
    </w:p>
    <w:p w14:paraId="30AA4DFD">
      <w:pPr>
        <w:pStyle w:val="80"/>
        <w:rPr>
          <w:color w:val="auto"/>
        </w:rPr>
      </w:pPr>
      <w:r>
        <w:rPr>
          <w:color w:val="auto"/>
        </w:rPr>
        <w:t>53/tcp  open  domain      ISC BIND 9.11.5-P4-5.1+deb10u5 (Debian Linux)</w:t>
      </w:r>
    </w:p>
    <w:p w14:paraId="107EC2E6">
      <w:pPr>
        <w:pStyle w:val="80"/>
        <w:rPr>
          <w:color w:val="auto"/>
        </w:rPr>
      </w:pPr>
      <w:r>
        <w:rPr>
          <w:color w:val="auto"/>
        </w:rPr>
        <w:t>80/tcp  open  http        nginx 1.14.2</w:t>
      </w:r>
    </w:p>
    <w:p w14:paraId="6A0798D1">
      <w:pPr>
        <w:pStyle w:val="80"/>
        <w:rPr>
          <w:color w:val="auto"/>
        </w:rPr>
      </w:pPr>
      <w:r>
        <w:rPr>
          <w:color w:val="auto"/>
        </w:rPr>
        <w:t>|_http-server-header: nginx/1.14.2</w:t>
      </w:r>
    </w:p>
    <w:p w14:paraId="407E6AA9">
      <w:pPr>
        <w:pStyle w:val="80"/>
        <w:rPr>
          <w:color w:val="auto"/>
        </w:rPr>
      </w:pPr>
      <w:r>
        <w:rPr>
          <w:color w:val="auto"/>
        </w:rPr>
        <w:t>139/tcp open  netbios-ssn Samba smbd 3.X - 4.X (workgroup: WORKGROUP)</w:t>
      </w:r>
    </w:p>
    <w:p w14:paraId="4CCE9BFA">
      <w:pPr>
        <w:pStyle w:val="80"/>
        <w:rPr>
          <w:color w:val="auto"/>
        </w:rPr>
      </w:pPr>
      <w:r>
        <w:rPr>
          <w:color w:val="auto"/>
        </w:rPr>
        <w:t>445/tcp open  netbios-ssn Samba smbd 3.X - 4.X (workgroup: WORKGROUP)</w:t>
      </w:r>
    </w:p>
    <w:p w14:paraId="2D42A3B5">
      <w:pPr>
        <w:pStyle w:val="80"/>
        <w:rPr>
          <w:color w:val="auto"/>
        </w:rPr>
      </w:pPr>
      <w:r>
        <w:rPr>
          <w:color w:val="auto"/>
        </w:rPr>
        <w:t>MAC Address: 02:42:0A:06:06:17 (Unknown)</w:t>
      </w:r>
    </w:p>
    <w:p w14:paraId="708F2115">
      <w:pPr>
        <w:pStyle w:val="80"/>
        <w:rPr>
          <w:color w:val="auto"/>
        </w:rPr>
      </w:pPr>
      <w:r>
        <w:rPr>
          <w:color w:val="auto"/>
        </w:rPr>
        <w:t>Service Info: Host: 868CF29B394C; OSs: Unix, Linux; CPE: cpe:/o:linux:linux_kernel</w:t>
      </w:r>
    </w:p>
    <w:p w14:paraId="3DF503A9">
      <w:pPr>
        <w:pStyle w:val="80"/>
        <w:rPr>
          <w:color w:val="auto"/>
        </w:rPr>
      </w:pPr>
    </w:p>
    <w:p w14:paraId="7B9A4CEC">
      <w:pPr>
        <w:pStyle w:val="80"/>
        <w:rPr>
          <w:color w:val="auto"/>
        </w:rPr>
      </w:pPr>
      <w:r>
        <w:rPr>
          <w:color w:val="auto"/>
        </w:rPr>
        <w:t>Service detection performed. Please report any incorrect results at https://nmap.org/submit/ .</w:t>
      </w:r>
    </w:p>
    <w:p w14:paraId="5E8640BB">
      <w:pPr>
        <w:pStyle w:val="80"/>
        <w:rPr>
          <w:color w:val="auto"/>
        </w:rPr>
      </w:pPr>
      <w:r>
        <w:rPr>
          <w:color w:val="auto"/>
        </w:rPr>
        <w:t>Nmap done: 1 IP address (1 host up) scanned in 14.15 seconds</w:t>
      </w:r>
    </w:p>
    <w:p w14:paraId="3B0DA403">
      <w:pPr>
        <w:pStyle w:val="6"/>
        <w:rPr>
          <w:color w:val="auto"/>
        </w:rPr>
      </w:pPr>
      <w:r>
        <w:rPr>
          <w:color w:val="auto"/>
        </w:rPr>
        <w:t>Questions</w:t>
      </w:r>
    </w:p>
    <w:p w14:paraId="0B6DA95D">
      <w:pPr>
        <w:pStyle w:val="57"/>
        <w:spacing w:before="0"/>
        <w:rPr>
          <w:color w:val="auto"/>
        </w:rPr>
      </w:pPr>
      <w:r>
        <w:rPr>
          <w:color w:val="auto"/>
        </w:rPr>
        <w:t xml:space="preserve">Which service is identified as having known exploited vulnerabilities associated with it? </w:t>
      </w:r>
    </w:p>
    <w:p w14:paraId="67002D85">
      <w:pPr>
        <w:pStyle w:val="56"/>
        <w:rPr>
          <w:color w:val="auto"/>
        </w:rPr>
      </w:pPr>
      <w:r>
        <w:rPr>
          <w:color w:val="auto"/>
        </w:rPr>
        <w:t>&lt;</w:t>
      </w:r>
      <w:ins w:id="240" w:author="Miftahut Dini" w:date="2025-04-21T09:41:43Z">
        <w:r>
          <w:rPr>
            <w:rFonts w:hint="default"/>
            <w:color w:val="auto"/>
          </w:rPr>
          <w:t>OpenSSH 7.9p1 pada port 22/tcp</w:t>
        </w:r>
      </w:ins>
      <w:del w:id="241" w:author="Miftahut Dini" w:date="2025-04-21T09:41:36Z">
        <w:r>
          <w:rPr>
            <w:color w:val="auto"/>
          </w:rPr>
          <w:delText xml:space="preserve">Type </w:delText>
        </w:r>
      </w:del>
      <w:del w:id="242" w:author="Miftahut Dini" w:date="2025-04-21T09:41:35Z">
        <w:r>
          <w:rPr>
            <w:color w:val="auto"/>
          </w:rPr>
          <w:delText>your answ</w:delText>
        </w:r>
      </w:del>
      <w:del w:id="243" w:author="Miftahut Dini" w:date="2025-04-21T09:41:34Z">
        <w:r>
          <w:rPr>
            <w:color w:val="auto"/>
          </w:rPr>
          <w:delText>er here</w:delText>
        </w:r>
      </w:del>
      <w:r>
        <w:rPr>
          <w:color w:val="auto"/>
        </w:rPr>
        <w:t>&gt;</w:t>
      </w:r>
    </w:p>
    <w:p w14:paraId="7597A873">
      <w:pPr>
        <w:pStyle w:val="57"/>
        <w:rPr>
          <w:color w:val="auto"/>
        </w:rPr>
      </w:pPr>
      <w:r>
        <w:rPr>
          <w:color w:val="auto"/>
        </w:rPr>
        <w:t>Which CVE is associated with the known level 5 or above vulnerability?</w:t>
      </w:r>
    </w:p>
    <w:p w14:paraId="326B75E5">
      <w:pPr>
        <w:pStyle w:val="56"/>
        <w:rPr>
          <w:ins w:id="244" w:author="Miftahut Dini" w:date="2025-04-21T09:42:39Z"/>
          <w:rFonts w:hint="default"/>
          <w:color w:val="auto"/>
        </w:rPr>
      </w:pPr>
      <w:ins w:id="245" w:author="Miftahut Dini" w:date="2025-04-21T09:42:37Z">
        <w:r>
          <w:rPr>
            <w:rFonts w:hint="default"/>
            <w:color w:val="auto"/>
          </w:rPr>
          <w:t>CVE-2023-38408</w:t>
        </w:r>
      </w:ins>
    </w:p>
    <w:p w14:paraId="47801CD8">
      <w:pPr>
        <w:pStyle w:val="56"/>
        <w:rPr>
          <w:ins w:id="246" w:author="Miftahut Dini" w:date="2025-04-21T09:43:16Z"/>
        </w:rPr>
      </w:pPr>
      <w:ins w:id="247" w:author="Miftahut Dini" w:date="2025-04-21T09:43:06Z">
        <w:r>
          <w:rPr/>
          <w:drawing>
            <wp:inline distT="0" distB="0" distL="114300" distR="114300">
              <wp:extent cx="5281930" cy="4154170"/>
              <wp:effectExtent l="0" t="0" r="6350"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281930" cy="4154170"/>
                      </a:xfrm>
                      <a:prstGeom prst="rect">
                        <a:avLst/>
                      </a:prstGeom>
                      <a:noFill/>
                      <a:ln>
                        <a:noFill/>
                      </a:ln>
                    </pic:spPr>
                  </pic:pic>
                </a:graphicData>
              </a:graphic>
            </wp:inline>
          </w:drawing>
        </w:r>
      </w:ins>
    </w:p>
    <w:p w14:paraId="445E6BF6">
      <w:pPr>
        <w:pStyle w:val="56"/>
        <w:rPr>
          <w:ins w:id="249" w:author="Miftahut Dini" w:date="2025-04-21T09:43:43Z"/>
        </w:rPr>
      </w:pPr>
      <w:ins w:id="250" w:author="Miftahut Dini" w:date="2025-04-21T09:43:34Z">
        <w:r>
          <w:rPr/>
          <w:drawing>
            <wp:inline distT="0" distB="0" distL="114300" distR="114300">
              <wp:extent cx="5464175" cy="4304665"/>
              <wp:effectExtent l="0" t="0" r="6985" b="825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a:stretch>
                        <a:fillRect/>
                      </a:stretch>
                    </pic:blipFill>
                    <pic:spPr>
                      <a:xfrm>
                        <a:off x="0" y="0"/>
                        <a:ext cx="5464175" cy="4304665"/>
                      </a:xfrm>
                      <a:prstGeom prst="rect">
                        <a:avLst/>
                      </a:prstGeom>
                      <a:noFill/>
                      <a:ln>
                        <a:noFill/>
                      </a:ln>
                    </pic:spPr>
                  </pic:pic>
                </a:graphicData>
              </a:graphic>
            </wp:inline>
          </w:drawing>
        </w:r>
      </w:ins>
    </w:p>
    <w:p w14:paraId="06E71515">
      <w:pPr>
        <w:pStyle w:val="56"/>
        <w:rPr>
          <w:color w:val="auto"/>
        </w:rPr>
      </w:pPr>
      <w:del w:id="252" w:author="Miftahut Dini" w:date="2025-04-21T09:42:30Z">
        <w:r>
          <w:rPr>
            <w:color w:val="auto"/>
          </w:rPr>
          <w:delText>T</w:delText>
        </w:r>
      </w:del>
      <w:del w:id="253" w:author="Miftahut Dini" w:date="2025-04-21T09:42:29Z">
        <w:r>
          <w:rPr>
            <w:color w:val="auto"/>
          </w:rPr>
          <w:delText>ype y</w:delText>
        </w:r>
      </w:del>
      <w:del w:id="254" w:author="Miftahut Dini" w:date="2025-04-21T09:42:28Z">
        <w:r>
          <w:rPr>
            <w:color w:val="auto"/>
          </w:rPr>
          <w:delText>our an</w:delText>
        </w:r>
      </w:del>
      <w:del w:id="255" w:author="Miftahut Dini" w:date="2025-04-21T09:42:27Z">
        <w:r>
          <w:rPr>
            <w:color w:val="auto"/>
          </w:rPr>
          <w:delText>swers here</w:delText>
        </w:r>
      </w:del>
      <w:del w:id="256" w:author="Miftahut Dini" w:date="2025-04-21T09:42:26Z">
        <w:r>
          <w:rPr>
            <w:color w:val="auto"/>
          </w:rPr>
          <w:delText>.</w:delText>
        </w:r>
      </w:del>
    </w:p>
    <w:p w14:paraId="1559EBA6">
      <w:pPr>
        <w:pStyle w:val="68"/>
        <w:rPr>
          <w:color w:val="auto"/>
        </w:rPr>
      </w:pPr>
      <w:r>
        <w:rPr>
          <w:color w:val="auto"/>
        </w:rPr>
        <w:t xml:space="preserve">Use the National Vulnerability Database at NIST to learn more about the identified vulnerability and how it can be exploited. </w:t>
      </w:r>
      <w:r>
        <w:rPr>
          <w:b/>
          <w:bCs/>
          <w:color w:val="auto"/>
        </w:rPr>
        <w:t>https://nvd.nist.gov /vuln/search</w:t>
      </w:r>
      <w:r>
        <w:rPr>
          <w:color w:val="auto"/>
        </w:rPr>
        <w:t>.</w:t>
      </w:r>
    </w:p>
    <w:p w14:paraId="7A5445CF">
      <w:pPr>
        <w:pStyle w:val="6"/>
        <w:rPr>
          <w:color w:val="auto"/>
        </w:rPr>
      </w:pPr>
      <w:r>
        <w:rPr>
          <w:color w:val="auto"/>
        </w:rPr>
        <w:t>Question</w:t>
      </w:r>
    </w:p>
    <w:p w14:paraId="0FB32AA5">
      <w:pPr>
        <w:pStyle w:val="57"/>
        <w:spacing w:before="0"/>
        <w:rPr>
          <w:color w:val="auto"/>
        </w:rPr>
      </w:pPr>
      <w:r>
        <w:rPr>
          <w:color w:val="auto"/>
        </w:rPr>
        <w:t>What level of severity is assigned to the CVE in the NIST database?</w:t>
      </w:r>
    </w:p>
    <w:p w14:paraId="0B6DE966">
      <w:pPr>
        <w:pStyle w:val="56"/>
        <w:rPr>
          <w:ins w:id="257" w:author="Miftahut Dini" w:date="2025-04-21T09:44:02Z"/>
          <w:color w:val="auto"/>
        </w:rPr>
      </w:pPr>
      <w:r>
        <w:rPr>
          <w:color w:val="auto"/>
        </w:rPr>
        <w:t>&lt;Type your answer here&gt;</w:t>
      </w:r>
    </w:p>
    <w:p w14:paraId="10E8BFA8">
      <w:pPr>
        <w:pStyle w:val="57"/>
      </w:pPr>
    </w:p>
    <w:p w14:paraId="38DDF9BF">
      <w:pPr>
        <w:pStyle w:val="4"/>
        <w:rPr>
          <w:rStyle w:val="119"/>
          <w:b/>
          <w:sz w:val="24"/>
          <w:shd w:val="clear" w:color="auto" w:fill="auto"/>
        </w:rPr>
      </w:pPr>
      <w:r>
        <w:rPr>
          <w:rStyle w:val="119"/>
          <w:b/>
          <w:sz w:val="24"/>
          <w:shd w:val="clear" w:color="auto" w:fill="auto"/>
        </w:rPr>
        <w:t>Use GVM to Scan for Vulnerabilities</w:t>
      </w:r>
    </w:p>
    <w:p w14:paraId="6D2115AB">
      <w:pPr>
        <w:pStyle w:val="3"/>
      </w:pPr>
      <w:r>
        <w:t>GVM is part of the Open Source Vulnerability Management suite of products produced by Greenbone Networks GmbH. The GVM scanner is one of the most widely used open-source vulnerability scanners. Unlike Nmap, GVM uses a graphical user interface to initiate scans and report vulnerability scan results.</w:t>
      </w:r>
    </w:p>
    <w:p w14:paraId="62048276">
      <w:pPr>
        <w:pStyle w:val="5"/>
      </w:pPr>
      <w:r>
        <w:t>Verify the GVM Product Installation.</w:t>
      </w:r>
    </w:p>
    <w:p w14:paraId="4EC68A0E">
      <w:pPr>
        <w:pStyle w:val="3"/>
      </w:pPr>
      <w:r>
        <w:t>Before beginning any scan, it is important to verify that GVM is correctly installed and that the files it uses to identify vulnerabilities are up-to-date.</w:t>
      </w:r>
    </w:p>
    <w:p w14:paraId="366ECB2C">
      <w:pPr>
        <w:pStyle w:val="68"/>
      </w:pPr>
      <w:r>
        <w:t xml:space="preserve">Verify the setup of the GVM service using the </w:t>
      </w:r>
      <w:r>
        <w:rPr>
          <w:b/>
          <w:bCs/>
        </w:rPr>
        <w:t>sudo gvm-check-setup</w:t>
      </w:r>
      <w:r>
        <w:t xml:space="preserve"> command. This command verifies that the setup completed correctly and the necessary files are available. The verification will flag any issues that need fixing and will provide the commands to use to fix the issues. </w:t>
      </w:r>
    </w:p>
    <w:p w14:paraId="122B15E4">
      <w:pPr>
        <w:pStyle w:val="69"/>
      </w:pPr>
      <w:r>
        <w:t>┌──(kali</w:t>
      </w:r>
      <w:r>
        <w:rPr>
          <w:rFonts w:hint="eastAsia" w:ascii="Malgun Gothic" w:hAnsi="Malgun Gothic" w:eastAsia="Malgun Gothic" w:cs="Malgun Gothic"/>
        </w:rPr>
        <w:t>㉿</w:t>
      </w:r>
      <w:r>
        <w:t>Kali)-[~]</w:t>
      </w:r>
    </w:p>
    <w:p w14:paraId="1B21D39B">
      <w:pPr>
        <w:pStyle w:val="69"/>
        <w:rPr>
          <w:b/>
          <w:bCs/>
        </w:rPr>
      </w:pPr>
      <w:r>
        <w:t xml:space="preserve">└─$ </w:t>
      </w:r>
      <w:r>
        <w:rPr>
          <w:b/>
          <w:bCs/>
        </w:rPr>
        <w:t>sudo gvm-check-setup</w:t>
      </w:r>
    </w:p>
    <w:p w14:paraId="7015768B">
      <w:pPr>
        <w:pStyle w:val="6"/>
      </w:pPr>
      <w:r>
        <w:t>Question</w:t>
      </w:r>
    </w:p>
    <w:p w14:paraId="57926606">
      <w:pPr>
        <w:pStyle w:val="57"/>
        <w:rPr>
          <w:ins w:id="258" w:author="Miftahut Dini" w:date="2025-04-21T09:48:37Z"/>
        </w:rPr>
      </w:pPr>
      <w:r>
        <w:t>Did the setup check identify any issues that must be addressed?</w:t>
      </w:r>
    </w:p>
    <w:p w14:paraId="17433CF0">
      <w:pPr>
        <w:pStyle w:val="57"/>
        <w:rPr>
          <w:rFonts w:hint="default"/>
          <w:lang w:val="en-US"/>
        </w:rPr>
      </w:pPr>
      <w:ins w:id="259" w:author="Miftahut Dini" w:date="2025-04-21T09:48:38Z">
        <w:r>
          <w:rPr>
            <w:rFonts w:hint="default"/>
            <w:lang w:val="en-US"/>
          </w:rPr>
          <w:t>Tida</w:t>
        </w:r>
      </w:ins>
      <w:ins w:id="260" w:author="Miftahut Dini" w:date="2025-04-21T09:48:40Z">
        <w:r>
          <w:rPr>
            <w:rFonts w:hint="default"/>
            <w:lang w:val="en-US"/>
          </w:rPr>
          <w:t>k ad</w:t>
        </w:r>
      </w:ins>
      <w:ins w:id="261" w:author="Miftahut Dini" w:date="2025-04-21T09:48:41Z">
        <w:r>
          <w:rPr>
            <w:rFonts w:hint="default"/>
            <w:lang w:val="en-US"/>
          </w:rPr>
          <w:t>a</w:t>
        </w:r>
      </w:ins>
    </w:p>
    <w:p w14:paraId="1F2DED8C">
      <w:pPr>
        <w:pStyle w:val="56"/>
      </w:pPr>
      <w:r>
        <w:t>&lt;Type your answer here&gt;</w:t>
      </w:r>
    </w:p>
    <w:p w14:paraId="10DD25F9">
      <w:pPr>
        <w:pStyle w:val="68"/>
        <w:rPr>
          <w:ins w:id="263" w:author="Miftahut Dini" w:date="2025-04-21T09:47:13Z"/>
        </w:rPr>
        <w:pPrChange w:id="262" w:author="Miftahut Dini" w:date="2025-04-21T09:47:13Z">
          <w:pPr>
            <w:pStyle w:val="68"/>
          </w:pPr>
        </w:pPrChange>
      </w:pPr>
      <w:r>
        <w:t xml:space="preserve">If there are issues, execute the suggested command to fix the problem and then re-run the </w:t>
      </w:r>
      <w:r>
        <w:rPr>
          <w:b/>
          <w:bCs/>
        </w:rPr>
        <w:t>gvm-check-setup</w:t>
      </w:r>
      <w:r>
        <w:t xml:space="preserve"> command. When all issues are addressed, the command outputs the string “</w:t>
      </w:r>
      <w:r>
        <w:rPr>
          <w:b/>
          <w:bCs/>
        </w:rPr>
        <w:t>It seems like your GVM [</w:t>
      </w:r>
      <w:r>
        <w:rPr>
          <w:b/>
          <w:bCs/>
          <w:i/>
          <w:iCs/>
        </w:rPr>
        <w:t>version</w:t>
      </w:r>
      <w:r>
        <w:rPr>
          <w:b/>
          <w:bCs/>
        </w:rPr>
        <w:t>] installation is OK.</w:t>
      </w:r>
      <w:r>
        <w:t>”.</w:t>
      </w:r>
    </w:p>
    <w:p w14:paraId="331CFA85">
      <w:pPr>
        <w:pStyle w:val="68"/>
        <w:numPr>
          <w:ilvl w:val="-1"/>
          <w:numId w:val="0"/>
        </w:numPr>
        <w:ind w:left="360" w:firstLine="0"/>
        <w:rPr>
          <w:ins w:id="265" w:author="Miftahut Dini" w:date="2025-04-21T09:47:28Z"/>
        </w:rPr>
        <w:pPrChange w:id="264" w:author="Miftahut Dini" w:date="2025-04-21T09:47:15Z">
          <w:pPr>
            <w:pStyle w:val="68"/>
          </w:pPr>
        </w:pPrChange>
      </w:pPr>
      <w:ins w:id="266" w:author="Miftahut Dini" w:date="2025-04-21T09:47:25Z">
        <w:r>
          <w:rPr>
            <w:rFonts w:hint="default"/>
            <w:lang w:val="en-US"/>
          </w:rPr>
          <w:tab/>
        </w:r>
      </w:ins>
      <w:ins w:id="267" w:author="Miftahut Dini" w:date="2025-04-21T09:47:17Z">
        <w:r>
          <w:rPr/>
          <w:drawing>
            <wp:inline distT="0" distB="0" distL="114300" distR="114300">
              <wp:extent cx="4488180" cy="3511550"/>
              <wp:effectExtent l="0" t="0" r="762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
                      <a:stretch>
                        <a:fillRect/>
                      </a:stretch>
                    </pic:blipFill>
                    <pic:spPr>
                      <a:xfrm>
                        <a:off x="0" y="0"/>
                        <a:ext cx="4488180" cy="3511550"/>
                      </a:xfrm>
                      <a:prstGeom prst="rect">
                        <a:avLst/>
                      </a:prstGeom>
                      <a:noFill/>
                      <a:ln>
                        <a:noFill/>
                      </a:ln>
                    </pic:spPr>
                  </pic:pic>
                </a:graphicData>
              </a:graphic>
            </wp:inline>
          </w:drawing>
        </w:r>
      </w:ins>
    </w:p>
    <w:p w14:paraId="1CE2688F">
      <w:pPr>
        <w:pStyle w:val="68"/>
        <w:numPr>
          <w:ilvl w:val="-1"/>
          <w:numId w:val="0"/>
        </w:numPr>
        <w:ind w:left="360" w:firstLine="0"/>
        <w:pPrChange w:id="269" w:author="Miftahut Dini" w:date="2025-04-21T09:47:15Z">
          <w:pPr>
            <w:pStyle w:val="68"/>
          </w:pPr>
        </w:pPrChange>
      </w:pPr>
      <w:ins w:id="270" w:author="Miftahut Dini" w:date="2025-04-21T09:48:09Z">
        <w:r>
          <w:rPr>
            <w:rFonts w:hint="default"/>
            <w:lang w:val="en-US"/>
          </w:rPr>
          <w:tab/>
        </w:r>
      </w:ins>
      <w:ins w:id="271" w:author="Miftahut Dini" w:date="2025-04-21T09:47:48Z">
        <w:r>
          <w:rPr/>
          <w:drawing>
            <wp:inline distT="0" distB="0" distL="114300" distR="114300">
              <wp:extent cx="4448810" cy="3399155"/>
              <wp:effectExtent l="0" t="0" r="1270" b="1460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4448810" cy="3399155"/>
                      </a:xfrm>
                      <a:prstGeom prst="rect">
                        <a:avLst/>
                      </a:prstGeom>
                      <a:noFill/>
                      <a:ln>
                        <a:noFill/>
                      </a:ln>
                    </pic:spPr>
                  </pic:pic>
                </a:graphicData>
              </a:graphic>
            </wp:inline>
          </w:drawing>
        </w:r>
      </w:ins>
    </w:p>
    <w:p w14:paraId="1558433B">
      <w:pPr>
        <w:pStyle w:val="68"/>
      </w:pPr>
      <w:r>
        <w:t>Just for this activity, stop the GVM service so you can observe the startup output.</w:t>
      </w:r>
    </w:p>
    <w:p w14:paraId="7617EBCC">
      <w:pPr>
        <w:pStyle w:val="69"/>
      </w:pPr>
      <w:r>
        <w:t>┌──(kali</w:t>
      </w:r>
      <w:r>
        <w:rPr>
          <w:rFonts w:hint="eastAsia" w:ascii="Malgun Gothic" w:hAnsi="Malgun Gothic" w:eastAsia="Malgun Gothic" w:cs="Malgun Gothic"/>
        </w:rPr>
        <w:t>㉿</w:t>
      </w:r>
      <w:r>
        <w:t>Kali)-[~]</w:t>
      </w:r>
    </w:p>
    <w:p w14:paraId="0EBDE840">
      <w:pPr>
        <w:pStyle w:val="69"/>
        <w:rPr>
          <w:ins w:id="273" w:author="Miftahut Dini" w:date="2025-04-21T09:49:37Z"/>
          <w:b/>
          <w:bCs/>
        </w:rPr>
      </w:pPr>
      <w:r>
        <w:t xml:space="preserve">└─$ </w:t>
      </w:r>
      <w:r>
        <w:rPr>
          <w:b/>
          <w:bCs/>
        </w:rPr>
        <w:t>sudo gvm-stop</w:t>
      </w:r>
    </w:p>
    <w:p w14:paraId="1430EC4B">
      <w:pPr>
        <w:pStyle w:val="69"/>
        <w:rPr>
          <w:ins w:id="274" w:author="Miftahut Dini" w:date="2025-04-21T09:49:38Z"/>
          <w:b/>
          <w:bCs/>
        </w:rPr>
      </w:pPr>
    </w:p>
    <w:p w14:paraId="612E9607">
      <w:pPr>
        <w:pStyle w:val="69"/>
        <w:rPr>
          <w:b/>
          <w:bCs/>
        </w:rPr>
      </w:pPr>
      <w:ins w:id="275" w:author="Miftahut Dini" w:date="2025-04-21T09:49:39Z">
        <w:r>
          <w:rPr/>
          <w:drawing>
            <wp:inline distT="0" distB="0" distL="114300" distR="114300">
              <wp:extent cx="4700905" cy="3590925"/>
              <wp:effectExtent l="0" t="0" r="8255" b="571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7"/>
                      <a:stretch>
                        <a:fillRect/>
                      </a:stretch>
                    </pic:blipFill>
                    <pic:spPr>
                      <a:xfrm>
                        <a:off x="0" y="0"/>
                        <a:ext cx="4700905" cy="3590925"/>
                      </a:xfrm>
                      <a:prstGeom prst="rect">
                        <a:avLst/>
                      </a:prstGeom>
                      <a:noFill/>
                      <a:ln>
                        <a:noFill/>
                      </a:ln>
                    </pic:spPr>
                  </pic:pic>
                </a:graphicData>
              </a:graphic>
            </wp:inline>
          </w:drawing>
        </w:r>
      </w:ins>
    </w:p>
    <w:p w14:paraId="7002F71F">
      <w:pPr>
        <w:pStyle w:val="5"/>
      </w:pPr>
      <w:r>
        <w:t>Open the GVM Scanner GUI.</w:t>
      </w:r>
    </w:p>
    <w:p w14:paraId="2B12B6FE">
      <w:pPr>
        <w:pStyle w:val="68"/>
      </w:pPr>
      <w:r>
        <w:t xml:space="preserve">Start the GVM scanner using the </w:t>
      </w:r>
      <w:r>
        <w:rPr>
          <w:b/>
          <w:bCs/>
        </w:rPr>
        <w:t xml:space="preserve">sudo gvm-start </w:t>
      </w:r>
      <w:r>
        <w:t xml:space="preserve">command. You can also access the </w:t>
      </w:r>
      <w:r>
        <w:rPr>
          <w:b/>
          <w:bCs/>
        </w:rPr>
        <w:t>gvm-start</w:t>
      </w:r>
      <w:r>
        <w:t xml:space="preserve"> script using the Applications menu on the Kali desktop, </w:t>
      </w:r>
      <w:r>
        <w:rPr>
          <w:b/>
          <w:bCs/>
        </w:rPr>
        <w:t xml:space="preserve">Kali -&gt;02-Vulnerability Analysis -&gt; gvm start. </w:t>
      </w:r>
      <w:r>
        <w:t>It is possible that GVM may already be running as a result of the check setup process.</w:t>
      </w:r>
    </w:p>
    <w:p w14:paraId="6C85511C">
      <w:pPr>
        <w:pStyle w:val="15"/>
        <w:ind w:left="720"/>
      </w:pPr>
      <w:r>
        <w:t xml:space="preserve">The output of the command should be similar to what is shown below. At the end of the output, a message that the scanner is loading in Firefox will appear. </w:t>
      </w:r>
    </w:p>
    <w:p w14:paraId="2BF36CAE">
      <w:pPr>
        <w:pStyle w:val="69"/>
      </w:pPr>
      <w:r>
        <w:t>┌──(kali</w:t>
      </w:r>
      <w:r>
        <w:rPr>
          <w:rFonts w:hint="eastAsia" w:ascii="Malgun Gothic" w:hAnsi="Malgun Gothic" w:eastAsia="Malgun Gothic" w:cs="Malgun Gothic"/>
        </w:rPr>
        <w:t>㉿</w:t>
      </w:r>
      <w:r>
        <w:t>Kali)-[~]</w:t>
      </w:r>
    </w:p>
    <w:p w14:paraId="502BCD2E">
      <w:pPr>
        <w:pStyle w:val="69"/>
      </w:pPr>
      <w:r>
        <w:t xml:space="preserve">└─$ </w:t>
      </w:r>
      <w:r>
        <w:rPr>
          <w:b/>
          <w:bCs/>
        </w:rPr>
        <w:t>sudo gvm-start</w:t>
      </w:r>
      <w:r>
        <w:t xml:space="preserve"> </w:t>
      </w:r>
    </w:p>
    <w:p w14:paraId="3B6B4BB5">
      <w:pPr>
        <w:pStyle w:val="80"/>
      </w:pPr>
      <w:r>
        <w:t>[&gt;] Please wait for the GVM services to start.</w:t>
      </w:r>
    </w:p>
    <w:p w14:paraId="1E442B1C">
      <w:pPr>
        <w:pStyle w:val="80"/>
      </w:pPr>
      <w:r>
        <w:t>[&gt;]</w:t>
      </w:r>
    </w:p>
    <w:p w14:paraId="3836882C">
      <w:pPr>
        <w:pStyle w:val="80"/>
      </w:pPr>
      <w:r>
        <w:t>[&gt;] You might need to refresh your browser once it opens.</w:t>
      </w:r>
    </w:p>
    <w:p w14:paraId="1F12BFE7">
      <w:pPr>
        <w:pStyle w:val="80"/>
      </w:pPr>
      <w:r>
        <w:t>[&gt;]</w:t>
      </w:r>
    </w:p>
    <w:p w14:paraId="2D58B213">
      <w:pPr>
        <w:pStyle w:val="80"/>
      </w:pPr>
      <w:r>
        <w:t>[&gt;]  Web UI (Greenbone Security Assistant): https://127.0.0.1:9392</w:t>
      </w:r>
    </w:p>
    <w:p w14:paraId="3EB43C5F">
      <w:pPr>
        <w:pStyle w:val="80"/>
      </w:pPr>
    </w:p>
    <w:p w14:paraId="237CEE91">
      <w:pPr>
        <w:pStyle w:val="80"/>
      </w:pPr>
      <w:r>
        <w:t>● gsad.service - Greenbone Security Assistant daemon (gsad)</w:t>
      </w:r>
    </w:p>
    <w:p w14:paraId="0AD8F34A">
      <w:pPr>
        <w:pStyle w:val="80"/>
      </w:pPr>
      <w:r>
        <w:t xml:space="preserve">     Loaded: loaded (/lib/systemd/system/gsad.service; disabled; preset: disabled)</w:t>
      </w:r>
    </w:p>
    <w:p w14:paraId="3FFA23B7">
      <w:pPr>
        <w:pStyle w:val="80"/>
      </w:pPr>
      <w:r>
        <w:t xml:space="preserve">     Active: active (running) since Fri 2023-03-24 18:13:28 UTC; 10ms ago</w:t>
      </w:r>
    </w:p>
    <w:p w14:paraId="7A390868">
      <w:pPr>
        <w:pStyle w:val="80"/>
      </w:pPr>
      <w:r>
        <w:t xml:space="preserve">       Docs: man:gsad(8)</w:t>
      </w:r>
    </w:p>
    <w:p w14:paraId="79047151">
      <w:pPr>
        <w:pStyle w:val="80"/>
      </w:pPr>
      <w:r>
        <w:t xml:space="preserve">             https://www.greenbone.net</w:t>
      </w:r>
    </w:p>
    <w:p w14:paraId="3A7C343A">
      <w:pPr>
        <w:pStyle w:val="80"/>
      </w:pPr>
      <w:r>
        <w:t xml:space="preserve">   Main PID: 57707 (gsad)</w:t>
      </w:r>
    </w:p>
    <w:p w14:paraId="49EC5C07">
      <w:pPr>
        <w:pStyle w:val="80"/>
      </w:pPr>
      <w:r>
        <w:t xml:space="preserve">      Tasks: 1 (limit: 4606)</w:t>
      </w:r>
    </w:p>
    <w:p w14:paraId="0B9352E9">
      <w:pPr>
        <w:pStyle w:val="80"/>
      </w:pPr>
      <w:r>
        <w:t xml:space="preserve">     Memory: 912.0K</w:t>
      </w:r>
    </w:p>
    <w:p w14:paraId="2DE06A5F">
      <w:pPr>
        <w:pStyle w:val="80"/>
      </w:pPr>
      <w:r>
        <w:t xml:space="preserve">        CPU: 3ms</w:t>
      </w:r>
    </w:p>
    <w:p w14:paraId="155D7B0F">
      <w:pPr>
        <w:pStyle w:val="80"/>
      </w:pPr>
      <w:r>
        <w:t xml:space="preserve">     CGroup: /system.slice/gsad.service</w:t>
      </w:r>
    </w:p>
    <w:p w14:paraId="3E4698EF">
      <w:pPr>
        <w:pStyle w:val="80"/>
      </w:pPr>
      <w:r>
        <w:t xml:space="preserve">             ├─57707 /usr/sbin/gsad --foreground --listen 127.0.0.1 --port 9392</w:t>
      </w:r>
    </w:p>
    <w:p w14:paraId="3565E24A">
      <w:pPr>
        <w:pStyle w:val="80"/>
      </w:pPr>
      <w:r>
        <w:t xml:space="preserve">             └─57709 /usr/sbin/gsad --foreground --listen 127.0.0.1 --port 9392</w:t>
      </w:r>
    </w:p>
    <w:p w14:paraId="20A70614">
      <w:pPr>
        <w:pStyle w:val="80"/>
      </w:pPr>
    </w:p>
    <w:p w14:paraId="42A0F4E6">
      <w:pPr>
        <w:pStyle w:val="80"/>
      </w:pPr>
      <w:r>
        <w:t>Mar 24 18:13:28 Kali systemd[1]: Starting gsad.service - Greenbone Security Assistant daemon (gsad)...</w:t>
      </w:r>
    </w:p>
    <w:p w14:paraId="33DFE7E8">
      <w:pPr>
        <w:pStyle w:val="80"/>
      </w:pPr>
      <w:r>
        <w:t>Mar 24 18:13:28 Kali systemd[1]: Started gsad.service - Greenbone Security Assistant daemon (gsad).</w:t>
      </w:r>
    </w:p>
    <w:p w14:paraId="2FD08CA5">
      <w:pPr>
        <w:pStyle w:val="80"/>
      </w:pPr>
    </w:p>
    <w:p w14:paraId="6EB055DA">
      <w:pPr>
        <w:pStyle w:val="80"/>
      </w:pPr>
      <w:r>
        <w:t>● gvmd.service - Greenbone Vulnerability Manager daemon (gvmd)</w:t>
      </w:r>
    </w:p>
    <w:p w14:paraId="7DDA8A12">
      <w:pPr>
        <w:pStyle w:val="80"/>
      </w:pPr>
      <w:r>
        <w:t xml:space="preserve">     Loaded: loaded (/lib/systemd/system/gvmd.service; disabled; preset: disabled)</w:t>
      </w:r>
    </w:p>
    <w:p w14:paraId="43EFDABC">
      <w:pPr>
        <w:pStyle w:val="80"/>
      </w:pPr>
      <w:r>
        <w:t xml:space="preserve">     Active: active (running) since Fri 2023-03-24 18:13:23 UTC; 5s ago</w:t>
      </w:r>
    </w:p>
    <w:p w14:paraId="63A7446C">
      <w:pPr>
        <w:pStyle w:val="80"/>
      </w:pPr>
      <w:r>
        <w:t xml:space="preserve">       Docs: man:gvmd(8)</w:t>
      </w:r>
    </w:p>
    <w:p w14:paraId="22F8D32E">
      <w:pPr>
        <w:pStyle w:val="80"/>
      </w:pPr>
      <w:r>
        <w:t xml:space="preserve">    Process: 57631 ExecStart=/usr/sbin/gvmd --osp-vt-update=/run/ospd/ospd.sock --listen-group=_gvm (code=exited, status=0/SUCCESS)</w:t>
      </w:r>
    </w:p>
    <w:p w14:paraId="3ECA4D6C">
      <w:pPr>
        <w:pStyle w:val="80"/>
      </w:pPr>
      <w:r>
        <w:t xml:space="preserve">   Main PID: 57637 (gvmd)</w:t>
      </w:r>
    </w:p>
    <w:p w14:paraId="72090D89">
      <w:pPr>
        <w:pStyle w:val="80"/>
      </w:pPr>
      <w:r>
        <w:t xml:space="preserve">      Tasks: 1 (limit: 4606)</w:t>
      </w:r>
    </w:p>
    <w:p w14:paraId="605930C9">
      <w:pPr>
        <w:pStyle w:val="80"/>
      </w:pPr>
      <w:r>
        <w:t xml:space="preserve">     Memory: 164.6M</w:t>
      </w:r>
    </w:p>
    <w:p w14:paraId="58B17E23">
      <w:pPr>
        <w:pStyle w:val="80"/>
      </w:pPr>
      <w:r>
        <w:t xml:space="preserve">        CPU: 360ms</w:t>
      </w:r>
    </w:p>
    <w:p w14:paraId="2C40ECDE">
      <w:pPr>
        <w:pStyle w:val="80"/>
      </w:pPr>
      <w:r>
        <w:t xml:space="preserve">     CGroup: /system.slice/gvmd.service</w:t>
      </w:r>
    </w:p>
    <w:p w14:paraId="51CBC68E">
      <w:pPr>
        <w:pStyle w:val="80"/>
      </w:pPr>
      <w:r>
        <w:t xml:space="preserve">             └─57637 "gvmd: gvmd: Wa" --osp-vt-update=/run/ospd/ospd.sock --listen-group=_gvm</w:t>
      </w:r>
    </w:p>
    <w:p w14:paraId="118D217C">
      <w:pPr>
        <w:pStyle w:val="80"/>
      </w:pPr>
    </w:p>
    <w:p w14:paraId="6E4A5B19">
      <w:pPr>
        <w:pStyle w:val="80"/>
      </w:pPr>
      <w:r>
        <w:t>Mar 24 18:13:23 Kali systemd[1]: Starting gvmd.service - Greenbone Vulnerability Manager daemon (gvmd)...</w:t>
      </w:r>
    </w:p>
    <w:p w14:paraId="3595D21B">
      <w:pPr>
        <w:pStyle w:val="80"/>
      </w:pPr>
      <w:r>
        <w:t>Mar 24 18:13:23 Kali systemd[1]: gvmd.service: Can't open PID file /run/gvmd/gvmd.pid (yet?) after start: Operation not permitted</w:t>
      </w:r>
    </w:p>
    <w:p w14:paraId="4FAA31BF">
      <w:pPr>
        <w:pStyle w:val="80"/>
      </w:pPr>
      <w:r>
        <w:t>Mar 24 18:13:23 Kali systemd[1]: Started gvmd.service - Greenbone Vulnerability Manager daemon (gvmd).</w:t>
      </w:r>
    </w:p>
    <w:p w14:paraId="4F43415B">
      <w:pPr>
        <w:pStyle w:val="80"/>
      </w:pPr>
    </w:p>
    <w:p w14:paraId="622F1926">
      <w:pPr>
        <w:pStyle w:val="80"/>
      </w:pPr>
      <w:r>
        <w:t>● ospd-openvas.service - OSPd Wrapper for the OpenVAS Scanner (ospd-openvas)</w:t>
      </w:r>
    </w:p>
    <w:p w14:paraId="43E49F85">
      <w:pPr>
        <w:pStyle w:val="80"/>
      </w:pPr>
      <w:r>
        <w:t xml:space="preserve">     Loaded: loaded (/lib/systemd/system/ospd-openvas.service; disabled; preset: disabled)</w:t>
      </w:r>
    </w:p>
    <w:p w14:paraId="34C88D8E">
      <w:pPr>
        <w:pStyle w:val="80"/>
      </w:pPr>
      <w:r>
        <w:t xml:space="preserve">     Active: active (running) since Fri 2023-03-24 18:13:23 UTC; 5s ago</w:t>
      </w:r>
    </w:p>
    <w:p w14:paraId="0CEB4B11">
      <w:pPr>
        <w:pStyle w:val="80"/>
      </w:pPr>
      <w:r>
        <w:t xml:space="preserve">       Docs: man:ospd-openvas(8)</w:t>
      </w:r>
    </w:p>
    <w:p w14:paraId="39AB93C8">
      <w:pPr>
        <w:pStyle w:val="80"/>
      </w:pPr>
      <w:r>
        <w:t xml:space="preserve">             man:openvas(8)</w:t>
      </w:r>
    </w:p>
    <w:p w14:paraId="065139E0">
      <w:pPr>
        <w:pStyle w:val="80"/>
      </w:pPr>
      <w:r>
        <w:t xml:space="preserve">    Process: 57613 ExecStart=/usr/bin/ospd-openvas --config /etc/gvm/ospd-openvas.conf --log-config /etc/gvm/ospd-logging.conf (code=exited, status=0/SUCCESS)</w:t>
      </w:r>
    </w:p>
    <w:p w14:paraId="7525EE29">
      <w:pPr>
        <w:pStyle w:val="80"/>
      </w:pPr>
      <w:r>
        <w:t xml:space="preserve">   Main PID: 57619 (ospd-openvas)</w:t>
      </w:r>
    </w:p>
    <w:p w14:paraId="4B2E860B">
      <w:pPr>
        <w:pStyle w:val="80"/>
      </w:pPr>
      <w:r>
        <w:t xml:space="preserve">      Tasks: 5 (limit: 4606)</w:t>
      </w:r>
    </w:p>
    <w:p w14:paraId="52D9243E">
      <w:pPr>
        <w:pStyle w:val="80"/>
      </w:pPr>
      <w:r>
        <w:t xml:space="preserve">     Memory: 50.2M</w:t>
      </w:r>
    </w:p>
    <w:p w14:paraId="6F504CF7">
      <w:pPr>
        <w:pStyle w:val="80"/>
      </w:pPr>
      <w:r>
        <w:t xml:space="preserve">        CPU: 391ms</w:t>
      </w:r>
    </w:p>
    <w:p w14:paraId="76A595E4">
      <w:pPr>
        <w:pStyle w:val="80"/>
      </w:pPr>
      <w:r>
        <w:t xml:space="preserve">     CGroup: /system.slice/ospd-openvas.service</w:t>
      </w:r>
    </w:p>
    <w:p w14:paraId="497436E7">
      <w:pPr>
        <w:pStyle w:val="80"/>
      </w:pPr>
      <w:r>
        <w:t xml:space="preserve">             ├─57619 /usr/bin/python3 /usr/bin/ospd-openvas --config /etc/gvm/ospd-openvas.conf --log-config /etc/gvm/ospd-logging.conf</w:t>
      </w:r>
    </w:p>
    <w:p w14:paraId="0A6B0520">
      <w:pPr>
        <w:pStyle w:val="80"/>
      </w:pPr>
      <w:r>
        <w:t xml:space="preserve">             └─57623 /usr/bin/python3 /usr/bin/ospd-openvas --config /etc/gvm/ospd-openvas.conf --log-config /etc/gvm/ospd-logging.conf</w:t>
      </w:r>
    </w:p>
    <w:p w14:paraId="46B061DC">
      <w:pPr>
        <w:pStyle w:val="80"/>
      </w:pPr>
    </w:p>
    <w:p w14:paraId="77A70877">
      <w:pPr>
        <w:pStyle w:val="80"/>
      </w:pPr>
      <w:r>
        <w:t>Mar 24 18:13:22 Kali systemd[1]: Starting ospd-openvas.service - OSPd Wrapper for the OpenVAS Scanner (ospd-openvas)...</w:t>
      </w:r>
    </w:p>
    <w:p w14:paraId="5DFCAB60">
      <w:pPr>
        <w:pStyle w:val="80"/>
      </w:pPr>
      <w:r>
        <w:t>Mar 24 18:13:23 Kali systemd[1]: Started ospd-openvas.service - OSPd Wrapper for the OpenVAS Scanner (ospd-openvas).</w:t>
      </w:r>
    </w:p>
    <w:p w14:paraId="41475C50">
      <w:pPr>
        <w:pStyle w:val="80"/>
      </w:pPr>
    </w:p>
    <w:p w14:paraId="49EE8AE6">
      <w:pPr>
        <w:pStyle w:val="80"/>
        <w:rPr>
          <w:ins w:id="277" w:author="Miftahut Dini" w:date="2025-04-21T09:51:26Z"/>
        </w:rPr>
      </w:pPr>
      <w:r>
        <w:t xml:space="preserve">[&gt;] Opening Web UI (https://127.0.0.1:9392) in: 5... 4... 3... 2... 1... </w:t>
      </w:r>
    </w:p>
    <w:p w14:paraId="13AD6DB2">
      <w:pPr>
        <w:pStyle w:val="80"/>
        <w:rPr>
          <w:ins w:id="278" w:author="Miftahut Dini" w:date="2025-04-21T09:51:27Z"/>
        </w:rPr>
      </w:pPr>
    </w:p>
    <w:p w14:paraId="6AB2B2B6">
      <w:pPr>
        <w:pStyle w:val="80"/>
        <w:rPr>
          <w:ins w:id="279" w:author="Miftahut Dini" w:date="2025-04-21T09:52:51Z"/>
        </w:rPr>
      </w:pPr>
      <w:ins w:id="280" w:author="Miftahut Dini" w:date="2025-04-21T10:19:45Z">
        <w:r>
          <w:rPr/>
          <w:drawing>
            <wp:inline distT="0" distB="0" distL="114300" distR="114300">
              <wp:extent cx="6181725" cy="3838575"/>
              <wp:effectExtent l="0" t="0" r="5715" b="190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8"/>
                      <a:stretch>
                        <a:fillRect/>
                      </a:stretch>
                    </pic:blipFill>
                    <pic:spPr>
                      <a:xfrm>
                        <a:off x="0" y="0"/>
                        <a:ext cx="6181725" cy="3838575"/>
                      </a:xfrm>
                      <a:prstGeom prst="rect">
                        <a:avLst/>
                      </a:prstGeom>
                      <a:noFill/>
                      <a:ln>
                        <a:noFill/>
                      </a:ln>
                    </pic:spPr>
                  </pic:pic>
                </a:graphicData>
              </a:graphic>
            </wp:inline>
          </w:drawing>
        </w:r>
      </w:ins>
    </w:p>
    <w:p w14:paraId="1F7554CD">
      <w:pPr>
        <w:pStyle w:val="80"/>
        <w:rPr>
          <w:ins w:id="282" w:author="Miftahut Dini" w:date="2025-04-21T09:53:39Z"/>
        </w:rPr>
      </w:pPr>
    </w:p>
    <w:p w14:paraId="470D535D">
      <w:pPr>
        <w:pStyle w:val="80"/>
      </w:pPr>
    </w:p>
    <w:p w14:paraId="2C08B8CA">
      <w:pPr>
        <w:pStyle w:val="68"/>
        <w:rPr>
          <w:ins w:id="283" w:author="Miftahut Dini" w:date="2025-04-21T09:55:26Z"/>
        </w:rPr>
      </w:pPr>
      <w:r>
        <w:t xml:space="preserve">A browser window will open with a security warning that can be ignored. If the browser does not automatically open, start your browser manually and navigate to </w:t>
      </w:r>
      <w:r>
        <w:rPr>
          <w:b/>
          <w:bCs/>
        </w:rPr>
        <w:t>https://127.0.0.1:9392</w:t>
      </w:r>
      <w:r>
        <w:t>.</w:t>
      </w:r>
      <w:r>
        <w:rPr>
          <w:b/>
          <w:bCs/>
        </w:rPr>
        <w:t xml:space="preserve"> </w:t>
      </w:r>
      <w:r>
        <w:t xml:space="preserve">Click the </w:t>
      </w:r>
      <w:r>
        <w:rPr>
          <w:b/>
          <w:bCs/>
        </w:rPr>
        <w:t xml:space="preserve">Advanced </w:t>
      </w:r>
      <w:r>
        <w:t xml:space="preserve">button and scroll down and accept the risk on the warning screen to proceed. </w:t>
      </w:r>
    </w:p>
    <w:p w14:paraId="44CBC77A">
      <w:pPr>
        <w:pStyle w:val="68"/>
        <w:numPr>
          <w:ilvl w:val="-1"/>
          <w:numId w:val="0"/>
        </w:numPr>
        <w:ind w:left="360" w:firstLine="0"/>
        <w:pPrChange w:id="284" w:author="Miftahut Dini" w:date="2025-04-21T09:55:27Z">
          <w:pPr>
            <w:pStyle w:val="68"/>
          </w:pPr>
        </w:pPrChange>
      </w:pPr>
      <w:ins w:id="285" w:author="Miftahut Dini" w:date="2025-04-21T09:55:31Z">
        <w:r>
          <w:rPr>
            <w:rFonts w:hint="default"/>
            <w:lang w:val="en-US"/>
          </w:rPr>
          <w:tab/>
        </w:r>
      </w:ins>
      <w:ins w:id="286" w:author="Miftahut Dini" w:date="2025-04-21T09:55:28Z">
        <w:r>
          <w:rPr/>
          <w:drawing>
            <wp:inline distT="0" distB="0" distL="114300" distR="114300">
              <wp:extent cx="4982210" cy="5283835"/>
              <wp:effectExtent l="0" t="0" r="1270" b="44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9"/>
                      <a:stretch>
                        <a:fillRect/>
                      </a:stretch>
                    </pic:blipFill>
                    <pic:spPr>
                      <a:xfrm>
                        <a:off x="0" y="0"/>
                        <a:ext cx="4982210" cy="5283835"/>
                      </a:xfrm>
                      <a:prstGeom prst="rect">
                        <a:avLst/>
                      </a:prstGeom>
                      <a:noFill/>
                      <a:ln>
                        <a:noFill/>
                      </a:ln>
                    </pic:spPr>
                  </pic:pic>
                </a:graphicData>
              </a:graphic>
            </wp:inline>
          </w:drawing>
        </w:r>
      </w:ins>
    </w:p>
    <w:p w14:paraId="0F4C104D">
      <w:pPr>
        <w:pStyle w:val="68"/>
      </w:pPr>
      <w:r>
        <w:t xml:space="preserve">In the Greenbone Security Assistant login box, enter </w:t>
      </w:r>
      <w:r>
        <w:rPr>
          <w:b/>
          <w:bCs/>
        </w:rPr>
        <w:t>admin</w:t>
      </w:r>
      <w:r>
        <w:t xml:space="preserve"> as the username and </w:t>
      </w:r>
      <w:r>
        <w:rPr>
          <w:b/>
          <w:bCs/>
        </w:rPr>
        <w:t>kali</w:t>
      </w:r>
      <w:r>
        <w:t xml:space="preserve"> as the password.</w:t>
      </w:r>
    </w:p>
    <w:p w14:paraId="74F2AFCC">
      <w:pPr>
        <w:pStyle w:val="69"/>
      </w:pPr>
      <w:r>
        <w:t xml:space="preserve">Username: </w:t>
      </w:r>
      <w:r>
        <w:rPr>
          <w:b/>
          <w:bCs/>
        </w:rPr>
        <w:t>admin</w:t>
      </w:r>
    </w:p>
    <w:p w14:paraId="77C9A9BA">
      <w:pPr>
        <w:pStyle w:val="69"/>
        <w:rPr>
          <w:ins w:id="288" w:author="Miftahut Dini" w:date="2025-04-21T09:55:42Z"/>
          <w:b/>
          <w:bCs/>
        </w:rPr>
      </w:pPr>
      <w:r>
        <w:t xml:space="preserve">Password: </w:t>
      </w:r>
      <w:r>
        <w:rPr>
          <w:b/>
          <w:bCs/>
        </w:rPr>
        <w:t>kali</w:t>
      </w:r>
    </w:p>
    <w:p w14:paraId="5924B43A">
      <w:pPr>
        <w:pStyle w:val="69"/>
        <w:rPr>
          <w:ins w:id="289" w:author="Miftahut Dini" w:date="2025-04-21T10:06:56Z"/>
        </w:rPr>
      </w:pPr>
      <w:ins w:id="290" w:author="Miftahut Dini" w:date="2025-04-21T10:07:12Z">
        <w:r>
          <w:rPr/>
          <w:drawing>
            <wp:inline distT="0" distB="0" distL="114300" distR="114300">
              <wp:extent cx="5158105" cy="4701540"/>
              <wp:effectExtent l="0" t="0" r="8255" b="762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0"/>
                      <a:stretch>
                        <a:fillRect/>
                      </a:stretch>
                    </pic:blipFill>
                    <pic:spPr>
                      <a:xfrm>
                        <a:off x="0" y="0"/>
                        <a:ext cx="5158105" cy="4701540"/>
                      </a:xfrm>
                      <a:prstGeom prst="rect">
                        <a:avLst/>
                      </a:prstGeom>
                      <a:noFill/>
                      <a:ln>
                        <a:noFill/>
                      </a:ln>
                    </pic:spPr>
                  </pic:pic>
                </a:graphicData>
              </a:graphic>
            </wp:inline>
          </w:drawing>
        </w:r>
      </w:ins>
    </w:p>
    <w:p w14:paraId="6F54E4E2">
      <w:pPr>
        <w:pStyle w:val="69"/>
      </w:pPr>
      <w:ins w:id="292" w:author="Miftahut Dini" w:date="2025-04-21T10:06:58Z">
        <w:r>
          <w:rPr/>
          <w:drawing>
            <wp:inline distT="0" distB="0" distL="114300" distR="114300">
              <wp:extent cx="5524500" cy="5519420"/>
              <wp:effectExtent l="0" t="0" r="7620" b="1270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a:stretch>
                        <a:fillRect/>
                      </a:stretch>
                    </pic:blipFill>
                    <pic:spPr>
                      <a:xfrm>
                        <a:off x="0" y="0"/>
                        <a:ext cx="5524500" cy="5519420"/>
                      </a:xfrm>
                      <a:prstGeom prst="rect">
                        <a:avLst/>
                      </a:prstGeom>
                      <a:noFill/>
                      <a:ln>
                        <a:noFill/>
                      </a:ln>
                    </pic:spPr>
                  </pic:pic>
                </a:graphicData>
              </a:graphic>
            </wp:inline>
          </w:drawing>
        </w:r>
      </w:ins>
    </w:p>
    <w:p w14:paraId="15830D9D">
      <w:pPr>
        <w:pStyle w:val="68"/>
        <w:rPr>
          <w:ins w:id="294" w:author="Miftahut Dini" w:date="2025-04-21T10:07:25Z"/>
        </w:rPr>
      </w:pPr>
      <w:r>
        <w:t xml:space="preserve">The GVM Scanner application GUI should open in the browser. Select </w:t>
      </w:r>
      <w:r>
        <w:rPr>
          <w:b/>
          <w:bCs/>
        </w:rPr>
        <w:t>Scans -&gt; Tasks</w:t>
      </w:r>
      <w:r>
        <w:t xml:space="preserve"> from the menu bar. At the upper left of the </w:t>
      </w:r>
      <w:r>
        <w:rPr>
          <w:b/>
          <w:bCs/>
        </w:rPr>
        <w:t>Tasks</w:t>
      </w:r>
      <w:r>
        <w:t xml:space="preserve"> window appear three icons. Select the </w:t>
      </w:r>
      <w:r>
        <w:rPr>
          <w:b/>
          <w:bCs/>
        </w:rPr>
        <w:t>Task Wizard</w:t>
      </w:r>
      <w:r>
        <w:t xml:space="preserve"> icon that looks like a magic wand. Choose </w:t>
      </w:r>
      <w:r>
        <w:rPr>
          <w:b/>
          <w:bCs/>
        </w:rPr>
        <w:t>Task Wizard</w:t>
      </w:r>
      <w:r>
        <w:t xml:space="preserve"> from the dropdown menu.</w:t>
      </w:r>
    </w:p>
    <w:p w14:paraId="0D367A68">
      <w:pPr>
        <w:pStyle w:val="68"/>
        <w:numPr>
          <w:ilvl w:val="-1"/>
          <w:numId w:val="0"/>
        </w:numPr>
        <w:ind w:left="360" w:firstLine="0"/>
        <w:rPr>
          <w:ins w:id="296" w:author="Miftahut Dini" w:date="2025-04-21T09:56:03Z"/>
          <w:rFonts w:hint="default"/>
          <w:lang w:val="en-US"/>
        </w:rPr>
        <w:pPrChange w:id="295" w:author="Miftahut Dini" w:date="2025-04-21T10:07:27Z">
          <w:pPr>
            <w:pStyle w:val="68"/>
          </w:pPr>
        </w:pPrChange>
      </w:pPr>
      <w:ins w:id="297" w:author="Miftahut Dini" w:date="2025-04-21T10:07:28Z">
        <w:r>
          <w:rPr>
            <w:rFonts w:hint="default"/>
            <w:lang w:val="en-US"/>
          </w:rPr>
          <w:tab/>
        </w:r>
      </w:ins>
      <w:ins w:id="298" w:author="Miftahut Dini" w:date="2025-04-21T10:07:45Z">
        <w:r>
          <w:rPr/>
          <w:drawing>
            <wp:inline distT="0" distB="0" distL="114300" distR="114300">
              <wp:extent cx="5868035" cy="5303520"/>
              <wp:effectExtent l="0" t="0" r="14605"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a:stretch>
                        <a:fillRect/>
                      </a:stretch>
                    </pic:blipFill>
                    <pic:spPr>
                      <a:xfrm>
                        <a:off x="0" y="0"/>
                        <a:ext cx="5868035" cy="5303520"/>
                      </a:xfrm>
                      <a:prstGeom prst="rect">
                        <a:avLst/>
                      </a:prstGeom>
                      <a:noFill/>
                      <a:ln>
                        <a:noFill/>
                      </a:ln>
                    </pic:spPr>
                  </pic:pic>
                </a:graphicData>
              </a:graphic>
            </wp:inline>
          </w:drawing>
        </w:r>
      </w:ins>
    </w:p>
    <w:p w14:paraId="4CBF5805">
      <w:pPr>
        <w:pStyle w:val="68"/>
        <w:numPr>
          <w:ilvl w:val="-1"/>
          <w:numId w:val="0"/>
        </w:numPr>
        <w:ind w:left="360" w:firstLine="0"/>
        <w:rPr>
          <w:rFonts w:hint="default"/>
          <w:lang w:val="en-US"/>
        </w:rPr>
        <w:pPrChange w:id="300" w:author="Miftahut Dini" w:date="2025-04-21T09:56:04Z">
          <w:pPr>
            <w:pStyle w:val="68"/>
          </w:pPr>
        </w:pPrChange>
      </w:pPr>
      <w:ins w:id="301" w:author="Miftahut Dini" w:date="2025-04-21T09:56:06Z">
        <w:r>
          <w:rPr>
            <w:rFonts w:hint="default"/>
            <w:lang w:val="en-US"/>
          </w:rPr>
          <w:tab/>
        </w:r>
      </w:ins>
    </w:p>
    <w:p w14:paraId="52B3110D">
      <w:pPr>
        <w:pStyle w:val="5"/>
      </w:pPr>
      <w:r>
        <w:t>Scan the Target Host for Vulnerabilities</w:t>
      </w:r>
    </w:p>
    <w:p w14:paraId="710B61CE">
      <w:pPr>
        <w:pStyle w:val="3"/>
      </w:pPr>
      <w:r>
        <w:t>In this step you will scan the same target computer for vulnerabilities that you did with the earlier Nmap scan.</w:t>
      </w:r>
    </w:p>
    <w:p w14:paraId="36757192">
      <w:pPr>
        <w:pStyle w:val="68"/>
        <w:pPrChange w:id="302" w:author="Miftahut Dini" w:date="2025-04-21T10:14:24Z">
          <w:pPr>
            <w:pStyle w:val="68"/>
          </w:pPr>
        </w:pPrChange>
      </w:pPr>
      <w:r>
        <w:t xml:space="preserve">In the </w:t>
      </w:r>
      <w:r>
        <w:rPr>
          <w:b/>
          <w:bCs/>
        </w:rPr>
        <w:t>IP address or hostname</w:t>
      </w:r>
      <w:r>
        <w:t xml:space="preserve"> box, enter the IP address </w:t>
      </w:r>
      <w:r>
        <w:rPr>
          <w:b/>
          <w:bCs/>
        </w:rPr>
        <w:t>10.6.6.23</w:t>
      </w:r>
      <w:r>
        <w:t xml:space="preserve"> or </w:t>
      </w:r>
      <w:r>
        <w:rPr>
          <w:b/>
          <w:bCs/>
        </w:rPr>
        <w:t>gravemind.vm</w:t>
      </w:r>
      <w:r>
        <w:t xml:space="preserve">. Click the </w:t>
      </w:r>
      <w:r>
        <w:rPr>
          <w:b/>
          <w:bCs/>
        </w:rPr>
        <w:t>Start Scan</w:t>
      </w:r>
      <w:r>
        <w:t xml:space="preserve"> button at the bottom of the screen. The scan will take a few minutes, so wait for it to complete. The status and percent complete are displayed on the screen. The scan will be finished when the status changes to </w:t>
      </w:r>
      <w:r>
        <w:rPr>
          <w:b/>
          <w:bCs/>
        </w:rPr>
        <w:t>Done</w:t>
      </w:r>
      <w:r>
        <w:t>.</w:t>
      </w:r>
      <w:ins w:id="303" w:author="Miftahut Dini" w:date="2025-04-21T10:14:26Z">
        <w:r>
          <w:rPr/>
          <w:drawing>
            <wp:inline distT="0" distB="0" distL="114300" distR="114300">
              <wp:extent cx="5450840" cy="3710305"/>
              <wp:effectExtent l="0" t="0" r="5080" b="825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3"/>
                      <a:stretch>
                        <a:fillRect/>
                      </a:stretch>
                    </pic:blipFill>
                    <pic:spPr>
                      <a:xfrm>
                        <a:off x="0" y="0"/>
                        <a:ext cx="5450840" cy="3710305"/>
                      </a:xfrm>
                      <a:prstGeom prst="rect">
                        <a:avLst/>
                      </a:prstGeom>
                      <a:noFill/>
                      <a:ln>
                        <a:noFill/>
                      </a:ln>
                    </pic:spPr>
                  </pic:pic>
                </a:graphicData>
              </a:graphic>
            </wp:inline>
          </w:drawing>
        </w:r>
      </w:ins>
    </w:p>
    <w:p w14:paraId="7A79CC55">
      <w:pPr>
        <w:pStyle w:val="68"/>
        <w:rPr>
          <w:ins w:id="305" w:author="Miftahut Dini" w:date="2025-04-21T10:14:53Z"/>
        </w:rPr>
      </w:pPr>
      <w:r>
        <w:t xml:space="preserve">Click the number under the </w:t>
      </w:r>
      <w:r>
        <w:rPr>
          <w:b/>
          <w:bCs/>
        </w:rPr>
        <w:t>Reports</w:t>
      </w:r>
      <w:r>
        <w:t xml:space="preserve"> column while the scanning is running for the associated scan.</w:t>
      </w:r>
    </w:p>
    <w:p w14:paraId="150A2FE5">
      <w:pPr>
        <w:pStyle w:val="68"/>
        <w:numPr>
          <w:ilvl w:val="-1"/>
          <w:numId w:val="0"/>
        </w:numPr>
        <w:ind w:left="360" w:firstLine="0"/>
        <w:rPr>
          <w:rFonts w:hint="default"/>
          <w:lang w:val="en-US"/>
        </w:rPr>
        <w:pPrChange w:id="306" w:author="Miftahut Dini" w:date="2025-04-21T10:14:54Z">
          <w:pPr>
            <w:pStyle w:val="68"/>
          </w:pPr>
        </w:pPrChange>
      </w:pPr>
      <w:ins w:id="307" w:author="Miftahut Dini" w:date="2025-04-21T10:14:55Z">
        <w:r>
          <w:rPr>
            <w:rFonts w:hint="default"/>
            <w:lang w:val="en-US"/>
          </w:rPr>
          <w:tab/>
        </w:r>
      </w:ins>
      <w:ins w:id="308" w:author="Miftahut Dini" w:date="2025-04-21T10:14:58Z">
        <w:r>
          <w:rPr/>
          <w:drawing>
            <wp:inline distT="0" distB="0" distL="114300" distR="114300">
              <wp:extent cx="5590540" cy="4145280"/>
              <wp:effectExtent l="0" t="0" r="254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4"/>
                      <a:stretch>
                        <a:fillRect/>
                      </a:stretch>
                    </pic:blipFill>
                    <pic:spPr>
                      <a:xfrm>
                        <a:off x="0" y="0"/>
                        <a:ext cx="5590540" cy="4145280"/>
                      </a:xfrm>
                      <a:prstGeom prst="rect">
                        <a:avLst/>
                      </a:prstGeom>
                      <a:noFill/>
                      <a:ln>
                        <a:noFill/>
                      </a:ln>
                    </pic:spPr>
                  </pic:pic>
                </a:graphicData>
              </a:graphic>
            </wp:inline>
          </w:drawing>
        </w:r>
      </w:ins>
    </w:p>
    <w:p w14:paraId="6222F837">
      <w:pPr>
        <w:pStyle w:val="68"/>
        <w:rPr>
          <w:ins w:id="310" w:author="Miftahut Dini" w:date="2025-04-21T10:16:02Z"/>
        </w:rPr>
      </w:pPr>
      <w:r>
        <w:t xml:space="preserve">When the scan is complete, click the timestamp under the </w:t>
      </w:r>
      <w:r>
        <w:rPr>
          <w:b/>
          <w:bCs/>
        </w:rPr>
        <w:t>Date</w:t>
      </w:r>
      <w:r>
        <w:t xml:space="preserve"> column to view the report detail.</w:t>
      </w:r>
    </w:p>
    <w:p w14:paraId="7A56C374">
      <w:pPr>
        <w:pStyle w:val="68"/>
        <w:numPr>
          <w:ilvl w:val="-1"/>
          <w:numId w:val="0"/>
        </w:numPr>
        <w:ind w:left="360" w:firstLine="0"/>
        <w:rPr>
          <w:ins w:id="312" w:author="Miftahut Dini" w:date="2025-04-21T10:17:02Z"/>
        </w:rPr>
        <w:pPrChange w:id="311" w:author="Miftahut Dini" w:date="2025-04-21T10:16:02Z">
          <w:pPr>
            <w:pStyle w:val="68"/>
          </w:pPr>
        </w:pPrChange>
      </w:pPr>
      <w:ins w:id="313" w:author="Miftahut Dini" w:date="2025-04-21T10:16:03Z">
        <w:r>
          <w:rPr>
            <w:rFonts w:hint="default"/>
            <w:lang w:val="en-US"/>
          </w:rPr>
          <w:tab/>
        </w:r>
      </w:ins>
    </w:p>
    <w:p w14:paraId="644D8CCF">
      <w:pPr>
        <w:pStyle w:val="68"/>
        <w:numPr>
          <w:ilvl w:val="-1"/>
          <w:numId w:val="0"/>
        </w:numPr>
        <w:ind w:left="360" w:firstLine="0"/>
        <w:rPr>
          <w:rFonts w:hint="default"/>
          <w:lang w:val="en-US"/>
        </w:rPr>
        <w:pPrChange w:id="314" w:author="Miftahut Dini" w:date="2025-04-21T10:16:02Z">
          <w:pPr>
            <w:pStyle w:val="68"/>
          </w:pPr>
        </w:pPrChange>
      </w:pPr>
      <w:ins w:id="315" w:author="Miftahut Dini" w:date="2025-04-21T10:17:02Z">
        <w:r>
          <w:rPr/>
          <w:drawing>
            <wp:inline distT="0" distB="0" distL="114300" distR="114300">
              <wp:extent cx="6399530" cy="3297555"/>
              <wp:effectExtent l="0" t="0" r="1270" b="952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5"/>
                      <a:stretch>
                        <a:fillRect/>
                      </a:stretch>
                    </pic:blipFill>
                    <pic:spPr>
                      <a:xfrm>
                        <a:off x="0" y="0"/>
                        <a:ext cx="6399530" cy="3297555"/>
                      </a:xfrm>
                      <a:prstGeom prst="rect">
                        <a:avLst/>
                      </a:prstGeom>
                      <a:noFill/>
                      <a:ln>
                        <a:noFill/>
                      </a:ln>
                    </pic:spPr>
                  </pic:pic>
                </a:graphicData>
              </a:graphic>
            </wp:inline>
          </w:drawing>
        </w:r>
      </w:ins>
    </w:p>
    <w:p w14:paraId="2DE70CB4">
      <w:pPr>
        <w:pStyle w:val="68"/>
        <w:rPr>
          <w:ins w:id="317" w:author="Miftahut Dini" w:date="2025-04-21T10:17:09Z"/>
        </w:rPr>
      </w:pPr>
      <w:r>
        <w:t xml:space="preserve">The CVEs associated with the vulnerabilities that were found on the host can be viewed by clicking the </w:t>
      </w:r>
      <w:r>
        <w:rPr>
          <w:b/>
          <w:bCs/>
        </w:rPr>
        <w:t>CVEs</w:t>
      </w:r>
      <w:r>
        <w:t xml:space="preserve"> tab. Explore the other tabs.</w:t>
      </w:r>
    </w:p>
    <w:p w14:paraId="437425AA">
      <w:pPr>
        <w:pStyle w:val="68"/>
        <w:numPr>
          <w:ilvl w:val="-1"/>
          <w:numId w:val="0"/>
        </w:numPr>
        <w:ind w:left="360" w:firstLine="0"/>
        <w:rPr>
          <w:rFonts w:hint="default"/>
          <w:lang w:val="en-US"/>
        </w:rPr>
        <w:pPrChange w:id="318" w:author="Miftahut Dini" w:date="2025-04-21T10:17:10Z">
          <w:pPr>
            <w:pStyle w:val="68"/>
          </w:pPr>
        </w:pPrChange>
      </w:pPr>
      <w:ins w:id="319" w:author="Miftahut Dini" w:date="2025-04-21T10:17:10Z">
        <w:r>
          <w:rPr>
            <w:rFonts w:hint="default"/>
            <w:lang w:val="en-US"/>
          </w:rPr>
          <w:tab/>
        </w:r>
      </w:ins>
      <w:ins w:id="320" w:author="Miftahut Dini" w:date="2025-04-21T10:17:12Z">
        <w:r>
          <w:rPr/>
          <w:drawing>
            <wp:inline distT="0" distB="0" distL="114300" distR="114300">
              <wp:extent cx="5645150" cy="2974340"/>
              <wp:effectExtent l="0" t="0" r="8890" b="1270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6"/>
                      <a:stretch>
                        <a:fillRect/>
                      </a:stretch>
                    </pic:blipFill>
                    <pic:spPr>
                      <a:xfrm>
                        <a:off x="0" y="0"/>
                        <a:ext cx="5645150" cy="2974340"/>
                      </a:xfrm>
                      <a:prstGeom prst="rect">
                        <a:avLst/>
                      </a:prstGeom>
                      <a:noFill/>
                      <a:ln>
                        <a:noFill/>
                      </a:ln>
                    </pic:spPr>
                  </pic:pic>
                </a:graphicData>
              </a:graphic>
            </wp:inline>
          </w:drawing>
        </w:r>
      </w:ins>
    </w:p>
    <w:p w14:paraId="47D7F2B3">
      <w:pPr>
        <w:pStyle w:val="68"/>
        <w:rPr>
          <w:ins w:id="322" w:author="Miftahut Dini" w:date="2025-04-21T10:17:53Z"/>
        </w:rPr>
      </w:pPr>
      <w:r>
        <w:t xml:space="preserve">Download the report by clicking </w:t>
      </w:r>
      <w:r>
        <w:rPr>
          <w:b/>
          <w:bCs/>
        </w:rPr>
        <w:t>the Download Filtered Report</w:t>
      </w:r>
      <w:r>
        <w:t xml:space="preserve"> button from the menu in the upper left of the report page. It has a downward-pointing arrow icon. In the settings box, choose to download the report in PDF format. After a brief delay, the PDF file should open in your browser.</w:t>
      </w:r>
    </w:p>
    <w:p w14:paraId="2B57FCCC">
      <w:pPr>
        <w:pStyle w:val="68"/>
        <w:numPr>
          <w:ilvl w:val="-1"/>
          <w:numId w:val="0"/>
        </w:numPr>
        <w:ind w:left="360" w:firstLine="0"/>
        <w:rPr>
          <w:rFonts w:hint="default"/>
          <w:lang w:val="en-US"/>
        </w:rPr>
        <w:pPrChange w:id="323" w:author="Miftahut Dini" w:date="2025-04-21T10:17:54Z">
          <w:pPr>
            <w:pStyle w:val="68"/>
          </w:pPr>
        </w:pPrChange>
      </w:pPr>
      <w:ins w:id="324" w:author="Miftahut Dini" w:date="2025-04-21T10:17:54Z">
        <w:r>
          <w:rPr>
            <w:rFonts w:hint="default"/>
            <w:lang w:val="en-US"/>
          </w:rPr>
          <w:tab/>
        </w:r>
      </w:ins>
      <w:ins w:id="325" w:author="Miftahut Dini" w:date="2025-04-21T10:17:55Z">
        <w:r>
          <w:rPr/>
          <w:drawing>
            <wp:inline distT="0" distB="0" distL="114300" distR="114300">
              <wp:extent cx="5742305" cy="2719070"/>
              <wp:effectExtent l="0" t="0" r="3175" b="889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7"/>
                      <a:stretch>
                        <a:fillRect/>
                      </a:stretch>
                    </pic:blipFill>
                    <pic:spPr>
                      <a:xfrm>
                        <a:off x="0" y="0"/>
                        <a:ext cx="5742305" cy="2719070"/>
                      </a:xfrm>
                      <a:prstGeom prst="rect">
                        <a:avLst/>
                      </a:prstGeom>
                      <a:noFill/>
                      <a:ln>
                        <a:noFill/>
                      </a:ln>
                    </pic:spPr>
                  </pic:pic>
                </a:graphicData>
              </a:graphic>
            </wp:inline>
          </w:drawing>
        </w:r>
      </w:ins>
    </w:p>
    <w:p w14:paraId="5F668A43">
      <w:pPr>
        <w:pStyle w:val="6"/>
      </w:pPr>
      <w:r>
        <w:t>Questions</w:t>
      </w:r>
    </w:p>
    <w:p w14:paraId="11C229BA">
      <w:pPr>
        <w:pStyle w:val="57"/>
        <w:spacing w:before="0"/>
      </w:pPr>
      <w:r>
        <w:t xml:space="preserve">Are the CVEs reported by GVM the same as the CVEs reported by the Nmap scan? </w:t>
      </w:r>
    </w:p>
    <w:p w14:paraId="5F77B47A">
      <w:pPr>
        <w:pStyle w:val="56"/>
      </w:pPr>
      <w:r>
        <w:t>&lt;Type your answer here&gt;</w:t>
      </w:r>
    </w:p>
    <w:p w14:paraId="45F126DD">
      <w:pPr>
        <w:pStyle w:val="57"/>
      </w:pPr>
      <w:r>
        <w:t>What is the severity level of the CVEs found by the GVM scan?</w:t>
      </w:r>
    </w:p>
    <w:p w14:paraId="6312A225">
      <w:pPr>
        <w:pStyle w:val="56"/>
      </w:pPr>
      <w:r>
        <w:t>&lt;Type your answer here&gt;</w:t>
      </w:r>
    </w:p>
    <w:p w14:paraId="6265847C">
      <w:pPr>
        <w:pStyle w:val="68"/>
        <w:rPr>
          <w:rStyle w:val="119"/>
          <w:b w:val="0"/>
          <w:shd w:val="clear" w:color="auto" w:fill="auto"/>
        </w:rPr>
      </w:pPr>
      <w:r>
        <w:rPr>
          <w:rStyle w:val="119"/>
          <w:b w:val="0"/>
          <w:shd w:val="clear" w:color="auto" w:fill="auto"/>
        </w:rPr>
        <w:t>Click the other headers on the report and view the information provided. Compare this information with what you discovered in Part 1.</w:t>
      </w:r>
    </w:p>
    <w:p w14:paraId="39A1BE82">
      <w:pPr>
        <w:pStyle w:val="5"/>
        <w:rPr>
          <w:rStyle w:val="119"/>
          <w:b/>
          <w:sz w:val="22"/>
          <w:shd w:val="clear" w:color="auto" w:fill="auto"/>
        </w:rPr>
      </w:pPr>
      <w:r>
        <w:rPr>
          <w:rStyle w:val="119"/>
          <w:b/>
          <w:sz w:val="22"/>
          <w:shd w:val="clear" w:color="auto" w:fill="auto"/>
        </w:rPr>
        <w:t>Clean Up</w:t>
      </w:r>
    </w:p>
    <w:p w14:paraId="0D164723">
      <w:pPr>
        <w:pStyle w:val="3"/>
      </w:pPr>
      <w:r>
        <w:t>When you are done with GVM services, use the following command to stop GVM.</w:t>
      </w:r>
    </w:p>
    <w:p w14:paraId="2AB3CF40">
      <w:pPr>
        <w:pStyle w:val="69"/>
      </w:pPr>
      <w:r>
        <w:t>┌──(kali</w:t>
      </w:r>
      <w:r>
        <w:rPr>
          <w:rFonts w:hint="eastAsia" w:ascii="Malgun Gothic" w:hAnsi="Malgun Gothic" w:eastAsia="Malgun Gothic" w:cs="Malgun Gothic"/>
        </w:rPr>
        <w:t>㉿</w:t>
      </w:r>
      <w:r>
        <w:t>Kali)-[~]</w:t>
      </w:r>
    </w:p>
    <w:p w14:paraId="4F22934E">
      <w:pPr>
        <w:pStyle w:val="69"/>
        <w:rPr>
          <w:ins w:id="327" w:author="Miftahut Dini" w:date="2025-04-21T10:20:52Z"/>
          <w:b/>
          <w:bCs/>
        </w:rPr>
      </w:pPr>
      <w:r>
        <w:t xml:space="preserve">└─$ </w:t>
      </w:r>
      <w:r>
        <w:rPr>
          <w:b/>
          <w:bCs/>
        </w:rPr>
        <w:t>sudo gvm-stop</w:t>
      </w:r>
    </w:p>
    <w:p w14:paraId="59184A59">
      <w:pPr>
        <w:pStyle w:val="69"/>
        <w:rPr>
          <w:b/>
          <w:bCs/>
        </w:rPr>
      </w:pPr>
      <w:ins w:id="328" w:author="Miftahut Dini" w:date="2025-04-21T10:20:53Z">
        <w:r>
          <w:rPr/>
          <w:drawing>
            <wp:inline distT="0" distB="0" distL="114300" distR="114300">
              <wp:extent cx="6029325" cy="4381500"/>
              <wp:effectExtent l="0" t="0" r="5715" b="762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8"/>
                      <a:stretch>
                        <a:fillRect/>
                      </a:stretch>
                    </pic:blipFill>
                    <pic:spPr>
                      <a:xfrm>
                        <a:off x="0" y="0"/>
                        <a:ext cx="6029325" cy="4381500"/>
                      </a:xfrm>
                      <a:prstGeom prst="rect">
                        <a:avLst/>
                      </a:prstGeom>
                      <a:noFill/>
                      <a:ln>
                        <a:noFill/>
                      </a:ln>
                    </pic:spPr>
                  </pic:pic>
                </a:graphicData>
              </a:graphic>
            </wp:inline>
          </w:drawing>
        </w:r>
      </w:ins>
    </w:p>
    <w:p w14:paraId="78A6306A">
      <w:pPr>
        <w:pStyle w:val="2"/>
        <w:numPr>
          <w:ilvl w:val="0"/>
          <w:numId w:val="0"/>
        </w:numPr>
        <w:ind w:left="360" w:hanging="360"/>
      </w:pPr>
      <w:r>
        <w:t>Reflection Questions</w:t>
      </w:r>
    </w:p>
    <w:p w14:paraId="1A9C4FDE">
      <w:pPr>
        <w:pStyle w:val="85"/>
      </w:pPr>
      <w:r>
        <w:t>In your opinion, which tool is easier to use? Explain.</w:t>
      </w:r>
    </w:p>
    <w:p w14:paraId="194D5EDE">
      <w:pPr>
        <w:pStyle w:val="56"/>
        <w:ind w:left="0" w:firstLine="0"/>
        <w:rPr>
          <w:ins w:id="331" w:author="Miftahut Dini" w:date="2025-04-21T10:21:54Z"/>
        </w:rPr>
        <w:pPrChange w:id="330" w:author="Miftahut Dini" w:date="2025-04-21T10:21:37Z">
          <w:pPr>
            <w:pStyle w:val="56"/>
          </w:pPr>
        </w:pPrChange>
      </w:pPr>
      <w:r>
        <w:t>&lt;T</w:t>
      </w:r>
      <w:ins w:id="332" w:author="Miftahut Dini" w:date="2025-04-21T10:21:46Z">
        <w:r>
          <w:rPr>
            <w:rFonts w:hint="default"/>
            <w:lang w:val="en-US"/>
          </w:rPr>
          <w:tab/>
        </w:r>
      </w:ins>
      <w:r>
        <w:t>yp</w:t>
      </w:r>
      <w:ins w:id="333" w:author="Miftahut Dini" w:date="2025-04-21T10:21:44Z">
        <w:r>
          <w:rPr>
            <w:rFonts w:hint="default"/>
          </w:rPr>
          <w:t>alat yang lebih mudah digunakan adalah yang memiliki antarmuka sederhana dan fitur yang jelas. Kemudahan penggunaan juga tergantung pada pengalaman pengguna—jika sudah terbiasa, alat tersebut akan terasa lebih mudah.</w:t>
        </w:r>
      </w:ins>
      <w:r>
        <w:t>e yo</w:t>
      </w:r>
    </w:p>
    <w:p w14:paraId="757A6ED1">
      <w:pPr>
        <w:pStyle w:val="56"/>
        <w:ind w:left="0" w:firstLine="0"/>
        <w:pPrChange w:id="334" w:author="Miftahut Dini" w:date="2025-04-21T10:21:37Z">
          <w:pPr>
            <w:pStyle w:val="56"/>
          </w:pPr>
        </w:pPrChange>
      </w:pPr>
      <w:r>
        <w:t>ur answer here&gt;</w:t>
      </w:r>
    </w:p>
    <w:p w14:paraId="08676778">
      <w:pPr>
        <w:pStyle w:val="85"/>
        <w:rPr>
          <w:ins w:id="335" w:author="Miftahut Dini" w:date="2025-04-21T10:22:05Z"/>
        </w:rPr>
      </w:pPr>
      <w:r>
        <w:t>It is recommended to keep the databases of vulnerabilities updated every few days. Research on the internet the necessary commands to update the GVM CVE database. Why do you think it is necessary to keep a database of all CVEs (current and past) for use by vulnerability scanners?</w:t>
      </w:r>
    </w:p>
    <w:p w14:paraId="1871465F">
      <w:pPr>
        <w:pStyle w:val="85"/>
        <w:numPr>
          <w:ilvl w:val="-1"/>
          <w:numId w:val="0"/>
        </w:numPr>
        <w:ind w:left="0" w:firstLine="0"/>
        <w:rPr>
          <w:ins w:id="337" w:author="Miftahut Dini" w:date="2025-04-21T10:22:12Z"/>
          <w:rFonts w:hint="default"/>
          <w:lang w:val="en-US"/>
        </w:rPr>
        <w:pPrChange w:id="336" w:author="Miftahut Dini" w:date="2025-04-21T10:22:06Z">
          <w:pPr>
            <w:pStyle w:val="85"/>
          </w:pPr>
        </w:pPrChange>
      </w:pPr>
      <w:ins w:id="338" w:author="Miftahut Dini" w:date="2025-04-21T10:22:07Z">
        <w:r>
          <w:rPr>
            <w:rFonts w:hint="default"/>
            <w:lang w:val="en-US"/>
          </w:rPr>
          <w:tab/>
        </w:r>
      </w:ins>
      <w:ins w:id="339" w:author="Miftahut Dini" w:date="2025-04-21T10:22:12Z">
        <w:r>
          <w:rPr>
            <w:rFonts w:hint="default"/>
            <w:lang w:val="en-US"/>
          </w:rPr>
          <w:t>sudo greenbone-nvt-sync</w:t>
        </w:r>
      </w:ins>
    </w:p>
    <w:p w14:paraId="6E862EE5">
      <w:pPr>
        <w:pStyle w:val="85"/>
        <w:numPr>
          <w:ilvl w:val="-1"/>
          <w:numId w:val="0"/>
        </w:numPr>
        <w:ind w:left="0" w:firstLine="0"/>
        <w:rPr>
          <w:ins w:id="341" w:author="Miftahut Dini" w:date="2025-04-21T10:22:12Z"/>
          <w:rFonts w:hint="default"/>
          <w:lang w:val="en-US"/>
        </w:rPr>
        <w:pPrChange w:id="340" w:author="Miftahut Dini" w:date="2025-04-21T10:22:06Z">
          <w:pPr>
            <w:pStyle w:val="85"/>
          </w:pPr>
        </w:pPrChange>
      </w:pPr>
      <w:ins w:id="342" w:author="Miftahut Dini" w:date="2025-04-21T10:22:12Z">
        <w:r>
          <w:rPr>
            <w:rFonts w:hint="default"/>
            <w:lang w:val="en-US"/>
          </w:rPr>
          <w:t>sudo greenbone-feed-sync --type SCAP</w:t>
        </w:r>
      </w:ins>
    </w:p>
    <w:p w14:paraId="4883F9B1">
      <w:pPr>
        <w:pStyle w:val="85"/>
        <w:numPr>
          <w:ilvl w:val="-1"/>
          <w:numId w:val="0"/>
        </w:numPr>
        <w:ind w:left="0" w:firstLine="0"/>
        <w:rPr>
          <w:ins w:id="344" w:author="Miftahut Dini" w:date="2025-04-21T10:22:12Z"/>
          <w:rFonts w:hint="default"/>
          <w:lang w:val="en-US"/>
        </w:rPr>
        <w:pPrChange w:id="343" w:author="Miftahut Dini" w:date="2025-04-21T10:22:06Z">
          <w:pPr>
            <w:pStyle w:val="85"/>
          </w:pPr>
        </w:pPrChange>
      </w:pPr>
      <w:ins w:id="345" w:author="Miftahut Dini" w:date="2025-04-21T10:22:12Z">
        <w:r>
          <w:rPr>
            <w:rFonts w:hint="default"/>
            <w:lang w:val="en-US"/>
          </w:rPr>
          <w:t>sudo greenbone-feed-sync --type CERT</w:t>
        </w:r>
      </w:ins>
    </w:p>
    <w:p w14:paraId="2C769BC0">
      <w:pPr>
        <w:pStyle w:val="85"/>
        <w:numPr>
          <w:ilvl w:val="-1"/>
          <w:numId w:val="0"/>
        </w:numPr>
        <w:ind w:left="0" w:firstLine="0"/>
        <w:rPr>
          <w:ins w:id="347" w:author="Miftahut Dini" w:date="2025-04-21T10:22:12Z"/>
          <w:rFonts w:hint="default"/>
          <w:lang w:val="en-US"/>
        </w:rPr>
        <w:pPrChange w:id="346" w:author="Miftahut Dini" w:date="2025-04-21T10:22:06Z">
          <w:pPr>
            <w:pStyle w:val="85"/>
          </w:pPr>
        </w:pPrChange>
      </w:pPr>
      <w:ins w:id="348" w:author="Miftahut Dini" w:date="2025-04-21T10:22:12Z">
        <w:r>
          <w:rPr>
            <w:rFonts w:hint="default"/>
            <w:lang w:val="en-US"/>
          </w:rPr>
          <w:t>Penting untuk selalu memperbarui database CVE karena kerentanan baru terus ditemukan. Dengan database yang up to date, pemindai kerentanan dapat mendeteksi ancaman terbaru dan mencegah potensi serangan sebelum dieksploitasi.</w:t>
        </w:r>
      </w:ins>
    </w:p>
    <w:p w14:paraId="79D0E272">
      <w:pPr>
        <w:pStyle w:val="85"/>
        <w:numPr>
          <w:ilvl w:val="-1"/>
          <w:numId w:val="0"/>
        </w:numPr>
        <w:ind w:left="0" w:firstLine="0"/>
        <w:rPr>
          <w:rFonts w:hint="default"/>
          <w:lang w:val="en-US"/>
        </w:rPr>
        <w:pPrChange w:id="349" w:author="Miftahut Dini" w:date="2025-04-21T10:22:06Z">
          <w:pPr>
            <w:pStyle w:val="85"/>
          </w:pPr>
        </w:pPrChange>
      </w:pPr>
      <w:bookmarkStart w:id="0" w:name="_GoBack"/>
      <w:bookmarkEnd w:id="0"/>
    </w:p>
    <w:p w14:paraId="1F092CE6">
      <w:pPr>
        <w:pStyle w:val="56"/>
      </w:pPr>
      <w:r>
        <w:t>&lt;Type your answer here&gt;</w:t>
      </w:r>
    </w:p>
    <w:p w14:paraId="6376D5CE">
      <w:pPr>
        <w:pStyle w:val="67"/>
      </w:pPr>
      <w:r>
        <w:t>End of document</w:t>
      </w:r>
    </w:p>
    <w:sectPr>
      <w:headerReference r:id="rId6" w:type="first"/>
      <w:footerReference r:id="rId8" w:type="first"/>
      <w:headerReference r:id="rId5" w:type="default"/>
      <w:footerReference r:id="rId7" w:type="default"/>
      <w:pgSz w:w="12240" w:h="15840"/>
      <w:pgMar w:top="1526" w:right="1080" w:bottom="1296" w:left="108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Webdings">
    <w:panose1 w:val="05030102010509060703"/>
    <w:charset w:val="02"/>
    <w:family w:val="decorative"/>
    <w:pitch w:val="default"/>
    <w:sig w:usb0="00000000" w:usb1="00000000" w:usb2="00000000" w:usb3="00000000" w:csb0="80000000" w:csb1="00000000"/>
  </w:font>
  <w:font w:name="Symbol">
    <w:panose1 w:val="05050102010706020507"/>
    <w:charset w:val="02"/>
    <w:family w:val="decorative"/>
    <w:pitch w:val="default"/>
    <w:sig w:usb0="00000000" w:usb1="00000000" w:usb2="00000000" w:usb3="00000000" w:csb0="80000000" w:csb1="00000000"/>
  </w:font>
  <w:font w:name="Malgun Gothic">
    <w:panose1 w:val="020B0503020000020004"/>
    <w:charset w:val="81"/>
    <w:family w:val="swiss"/>
    <w:pitch w:val="default"/>
    <w:sig w:usb0="9000002F" w:usb1="29D77CFB" w:usb2="00000012" w:usb3="00000000" w:csb0="00080001" w:csb1="00000000"/>
  </w:font>
  <w:font w:name="Microsoft YaHei">
    <w:panose1 w:val="020B0503020204020204"/>
    <w:charset w:val="86"/>
    <w:family w:val="auto"/>
    <w:pitch w:val="default"/>
    <w:sig w:usb0="80000287" w:usb1="2ACF3C50" w:usb2="00000016" w:usb3="00000000" w:csb0="0004001F" w:csb1="00000000"/>
  </w:font>
  <w:font w:name="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SimSun">
    <w:panose1 w:val="02010609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F267E">
    <w:pPr>
      <w:pStyle w:val="20"/>
      <w:rPr>
        <w:szCs w:val="16"/>
      </w:rPr>
    </w:pPr>
    <w:r>
      <w:rPr>
        <w:rFonts w:ascii="Symbol" w:hAnsi="Symbol" w:eastAsia="Symbol" w:cs="Symbol"/>
      </w:rPr>
      <w:t></w:t>
    </w:r>
    <w:r>
      <w:t xml:space="preserve"> </w:t>
    </w:r>
    <w:sdt>
      <w:sdtPr>
        <w:alias w:val="Comments"/>
        <w:id w:val="-1114209819"/>
        <w:dataBinding w:prefixMappings="xmlns:ns0='http://purl.org/dc/elements/1.1/' xmlns:ns1='http://schemas.openxmlformats.org/package/2006/metadata/core-properties' " w:xpath="/ns1:coreProperties[1]/ns0:description[1]" w:storeItemID="{6C3C8BC8-F283-45AE-878A-BAB7291924A1}"/>
        <w:text w:multiLine="1"/>
      </w:sdtPr>
      <w:sdtContent>
        <w:r>
          <w:t>2023</w:t>
        </w:r>
      </w:sdtContent>
    </w:sdt>
    <w:r>
      <w:t xml:space="preserve"> - </w:t>
    </w:r>
    <w:r>
      <w:fldChar w:fldCharType="begin"/>
    </w:r>
    <w:r>
      <w:instrText xml:space="preserve"> SAVEDATE  \@ "yyyy"  \* MERGEFORMAT </w:instrText>
    </w:r>
    <w:r>
      <w:fldChar w:fldCharType="separate"/>
    </w:r>
    <w:ins w:id="2" w:author="Thin 15" w:date="2025-04-21T09:19:21Z">
      <w:r>
        <w:rPr/>
        <w:t>2025</w:t>
      </w:r>
    </w:ins>
    <w:del w:id="3" w:author="Thin 15" w:date="2025-04-21T09:19:21Z">
      <w:r>
        <w:rPr/>
        <w:delText>2023</w:delText>
      </w:r>
    </w:del>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6</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6</w:t>
    </w:r>
    <w:r>
      <w:rPr>
        <w:b/>
        <w:szCs w:val="16"/>
      </w:rPr>
      <w:fldChar w:fldCharType="end"/>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0C5588">
    <w:pPr>
      <w:pStyle w:val="20"/>
      <w:rPr>
        <w:szCs w:val="16"/>
      </w:rPr>
    </w:pPr>
    <w:r>
      <w:rPr>
        <w:rFonts w:ascii="Symbol" w:hAnsi="Symbol" w:eastAsia="Symbol" w:cs="Symbol"/>
      </w:rPr>
      <w:t></w:t>
    </w:r>
    <w:r>
      <w:t xml:space="preserve"> </w:t>
    </w:r>
    <w:sdt>
      <w:sdtPr>
        <w:alias w:val="Comments"/>
        <w:id w:val="899868482"/>
        <w:dataBinding w:prefixMappings="xmlns:ns0='http://purl.org/dc/elements/1.1/' xmlns:ns1='http://schemas.openxmlformats.org/package/2006/metadata/core-properties' " w:xpath="/ns1:coreProperties[1]/ns0:description[1]" w:storeItemID="{6C3C8BC8-F283-45AE-878A-BAB7291924A1}"/>
        <w:text w:multiLine="1"/>
      </w:sdtPr>
      <w:sdtContent>
        <w:r>
          <w:t>2023</w:t>
        </w:r>
      </w:sdtContent>
    </w:sdt>
    <w:r>
      <w:t xml:space="preserve"> - </w:t>
    </w:r>
    <w:r>
      <w:fldChar w:fldCharType="begin"/>
    </w:r>
    <w:r>
      <w:instrText xml:space="preserve"> SAVEDATE  \@ "yyyy"  \* MERGEFORMAT </w:instrText>
    </w:r>
    <w:r>
      <w:fldChar w:fldCharType="separate"/>
    </w:r>
    <w:ins w:id="4" w:author="Thin 15" w:date="2025-04-21T09:19:21Z">
      <w:r>
        <w:rPr/>
        <w:t>2025</w:t>
      </w:r>
    </w:ins>
    <w:del w:id="5" w:author="Thin 15" w:date="2025-04-21T09:19:21Z">
      <w:r>
        <w:rPr/>
        <w:delText>2023</w:delText>
      </w:r>
    </w:del>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1</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6</w:t>
    </w:r>
    <w:r>
      <w:rPr>
        <w:b/>
        <w:szCs w:val="16"/>
      </w:rPr>
      <w:fldChar w:fldCharType="end"/>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alias w:val="Title"/>
      <w:id w:val="-1711953976"/>
      <w:placeholder>
        <w:docPart w:val="58156592E7954074A9F56D0020FDC5C3"/>
      </w:placeholder>
      <w:dataBinding w:prefixMappings="xmlns:ns0='http://purl.org/dc/elements/1.1/' xmlns:ns1='http://schemas.openxmlformats.org/package/2006/metadata/core-properties' " w:xpath="/ns1:coreProperties[1]/ns0:title[1]" w:storeItemID="{6C3C8BC8-F283-45AE-878A-BAB7291924A1}"/>
      <w:text/>
    </w:sdtPr>
    <w:sdtContent>
      <w:p w14:paraId="1D1F8D0E">
        <w:pPr>
          <w:pStyle w:val="55"/>
        </w:pPr>
        <w:del w:id="0" w:author="Miftahut Dini" w:date="2025-04-21T09:20:58Z">
          <w:r>
            <w:rPr/>
            <w:delText>Lab - Vulnerability Scanning with Kali Tools</w:delText>
          </w:r>
        </w:del>
        <w:ins w:id="1" w:author="Miftahut Dini" w:date="2025-04-21T09:20:58Z">
          <w:r>
            <w:rPr>
              <w:lang w:val="en-US"/>
            </w:rPr>
            <w:t>Lab - Vulnerability Scanning with Kali Tools</w:t>
          </w:r>
        </w:ins>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3E5374">
    <w:pPr>
      <w:ind w:left="-288"/>
    </w:pPr>
    <w:r>
      <w:drawing>
        <wp:inline distT="0" distB="0" distL="0" distR="0">
          <wp:extent cx="2587625" cy="804545"/>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sco Network Academ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7BF8E9"/>
    <w:multiLevelType w:val="singleLevel"/>
    <w:tmpl w:val="D07BF8E9"/>
    <w:lvl w:ilvl="0" w:tentative="0">
      <w:start w:val="1"/>
      <w:numFmt w:val="decimal"/>
      <w:suff w:val="space"/>
      <w:lvlText w:val="%1."/>
      <w:lvlJc w:val="left"/>
    </w:lvl>
  </w:abstractNum>
  <w:abstractNum w:abstractNumId="1">
    <w:nsid w:val="070E4F72"/>
    <w:multiLevelType w:val="multilevel"/>
    <w:tmpl w:val="070E4F72"/>
    <w:lvl w:ilvl="0" w:tentative="0">
      <w:start w:val="1"/>
      <w:numFmt w:val="bullet"/>
      <w:pStyle w:val="65"/>
      <w:lvlText w:val="o"/>
      <w:lvlJc w:val="left"/>
      <w:pPr>
        <w:ind w:left="1440" w:hanging="360"/>
      </w:pPr>
      <w:rPr>
        <w:rFonts w:hint="default" w:ascii="Courier New" w:hAnsi="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084437C5"/>
    <w:multiLevelType w:val="multilevel"/>
    <w:tmpl w:val="084437C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FBD7F30"/>
    <w:multiLevelType w:val="multilevel"/>
    <w:tmpl w:val="0FBD7F30"/>
    <w:lvl w:ilvl="0" w:tentative="0">
      <w:start w:val="1"/>
      <w:numFmt w:val="none"/>
      <w:pStyle w:val="2"/>
      <w:suff w:val="nothing"/>
      <w:lvlText w:val=""/>
      <w:lvlJc w:val="left"/>
      <w:pPr>
        <w:ind w:left="360" w:hanging="360"/>
      </w:pPr>
      <w:rPr>
        <w:rFonts w:hint="default"/>
      </w:rPr>
    </w:lvl>
    <w:lvl w:ilvl="1" w:tentative="0">
      <w:start w:val="1"/>
      <w:numFmt w:val="decimal"/>
      <w:pStyle w:val="4"/>
      <w:suff w:val="space"/>
      <w:lvlText w:val="Part %2:"/>
      <w:lvlJc w:val="left"/>
      <w:pPr>
        <w:ind w:left="0" w:firstLine="0"/>
      </w:pPr>
      <w:rPr>
        <w:rFonts w:hint="default"/>
      </w:rPr>
    </w:lvl>
    <w:lvl w:ilvl="2" w:tentative="0">
      <w:start w:val="1"/>
      <w:numFmt w:val="decimal"/>
      <w:pStyle w:val="5"/>
      <w:suff w:val="space"/>
      <w:lvlText w:val="Step %3:"/>
      <w:lvlJc w:val="left"/>
      <w:pPr>
        <w:ind w:left="0" w:firstLine="0"/>
      </w:pPr>
      <w:rPr>
        <w:rFonts w:hint="default"/>
      </w:rPr>
    </w:lvl>
    <w:lvl w:ilvl="3" w:tentative="0">
      <w:start w:val="1"/>
      <w:numFmt w:val="lowerLetter"/>
      <w:pStyle w:val="68"/>
      <w:lvlText w:val="%4."/>
      <w:lvlJc w:val="left"/>
      <w:pPr>
        <w:tabs>
          <w:tab w:val="left" w:pos="720"/>
        </w:tabs>
        <w:ind w:left="720" w:hanging="360"/>
      </w:pPr>
      <w:rPr>
        <w:rFonts w:hint="default"/>
      </w:rPr>
    </w:lvl>
    <w:lvl w:ilvl="4" w:tentative="0">
      <w:start w:val="1"/>
      <w:numFmt w:val="decimal"/>
      <w:pStyle w:val="76"/>
      <w:lvlText w:val="%5)"/>
      <w:lvlJc w:val="left"/>
      <w:pPr>
        <w:tabs>
          <w:tab w:val="left" w:pos="1080"/>
        </w:tabs>
        <w:ind w:left="1080" w:hanging="360"/>
      </w:pPr>
      <w:rPr>
        <w:rFonts w:hint="default"/>
      </w:rPr>
    </w:lvl>
    <w:lvl w:ilvl="5" w:tentative="0">
      <w:start w:val="1"/>
      <w:numFmt w:val="lowerRoman"/>
      <w:lvlText w:val="(%6)"/>
      <w:lvlJc w:val="left"/>
      <w:pPr>
        <w:tabs>
          <w:tab w:val="left" w:pos="1440"/>
        </w:tabs>
        <w:ind w:left="1440" w:hanging="360"/>
      </w:pPr>
      <w:rPr>
        <w:rFonts w:hint="default"/>
      </w:rPr>
    </w:lvl>
    <w:lvl w:ilvl="6" w:tentative="0">
      <w:start w:val="1"/>
      <w:numFmt w:val="decimal"/>
      <w:lvlText w:val="%7."/>
      <w:lvlJc w:val="left"/>
      <w:pPr>
        <w:tabs>
          <w:tab w:val="left" w:pos="1800"/>
        </w:tabs>
        <w:ind w:left="1800" w:hanging="360"/>
      </w:pPr>
      <w:rPr>
        <w:rFonts w:hint="default"/>
      </w:rPr>
    </w:lvl>
    <w:lvl w:ilvl="7" w:tentative="0">
      <w:start w:val="1"/>
      <w:numFmt w:val="lowerLetter"/>
      <w:lvlText w:val="%8."/>
      <w:lvlJc w:val="left"/>
      <w:pPr>
        <w:tabs>
          <w:tab w:val="left" w:pos="2160"/>
        </w:tabs>
        <w:ind w:left="2160" w:hanging="360"/>
      </w:pPr>
      <w:rPr>
        <w:rFonts w:hint="default"/>
      </w:rPr>
    </w:lvl>
    <w:lvl w:ilvl="8" w:tentative="0">
      <w:start w:val="1"/>
      <w:numFmt w:val="lowerRoman"/>
      <w:lvlText w:val="%9."/>
      <w:lvlJc w:val="left"/>
      <w:pPr>
        <w:tabs>
          <w:tab w:val="left" w:pos="2520"/>
        </w:tabs>
        <w:ind w:left="2520" w:hanging="360"/>
      </w:pPr>
      <w:rPr>
        <w:rFonts w:hint="default"/>
      </w:rPr>
    </w:lvl>
  </w:abstractNum>
  <w:abstractNum w:abstractNumId="4">
    <w:nsid w:val="1217228C"/>
    <w:multiLevelType w:val="multilevel"/>
    <w:tmpl w:val="1217228C"/>
    <w:lvl w:ilvl="0" w:tentative="0">
      <w:start w:val="1"/>
      <w:numFmt w:val="none"/>
      <w:lvlText w:val=""/>
      <w:lvlJc w:val="left"/>
      <w:pPr>
        <w:tabs>
          <w:tab w:val="left" w:pos="0"/>
        </w:tabs>
        <w:ind w:left="0" w:firstLine="0"/>
      </w:pPr>
      <w:rPr>
        <w:rFonts w:hint="default"/>
      </w:rPr>
    </w:lvl>
    <w:lvl w:ilvl="1" w:tentative="0">
      <w:start w:val="1"/>
      <w:numFmt w:val="decimal"/>
      <w:pStyle w:val="85"/>
      <w:lvlText w:val="%2."/>
      <w:lvlJc w:val="left"/>
      <w:pPr>
        <w:tabs>
          <w:tab w:val="left" w:pos="360"/>
        </w:tabs>
        <w:ind w:left="36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5">
    <w:nsid w:val="4BF23836"/>
    <w:multiLevelType w:val="multilevel"/>
    <w:tmpl w:val="4BF23836"/>
    <w:lvl w:ilvl="0" w:tentative="0">
      <w:start w:val="1"/>
      <w:numFmt w:val="bullet"/>
      <w:pStyle w:val="64"/>
      <w:lvlText w:val=""/>
      <w:lvlJc w:val="left"/>
      <w:pPr>
        <w:ind w:left="720" w:hanging="360"/>
      </w:pPr>
      <w:rPr>
        <w:rFonts w:hint="default" w:ascii="Webdings" w:hAnsi="Webdings"/>
        <w:sz w:val="14"/>
      </w:rPr>
    </w:lvl>
    <w:lvl w:ilvl="1" w:tentative="0">
      <w:start w:val="1"/>
      <w:numFmt w:val="none"/>
      <w:lvlText w:val="o"/>
      <w:lvlJc w:val="left"/>
      <w:pPr>
        <w:tabs>
          <w:tab w:val="left" w:pos="1080"/>
        </w:tabs>
        <w:ind w:left="1080" w:hanging="360"/>
      </w:pPr>
      <w:rPr>
        <w:rFonts w:hint="default" w:ascii="Arial" w:hAnsi="Arial"/>
        <w:b w:val="0"/>
        <w:i w:val="0"/>
        <w:color w:val="auto"/>
        <w:sz w:val="16"/>
      </w:rPr>
    </w:lvl>
    <w:lvl w:ilvl="2" w:tentative="0">
      <w:start w:val="1"/>
      <w:numFmt w:val="none"/>
      <w:lvlText w:val=""/>
      <w:lvlJc w:val="left"/>
      <w:pPr>
        <w:tabs>
          <w:tab w:val="left" w:pos="720"/>
        </w:tabs>
        <w:ind w:left="720" w:hanging="360"/>
      </w:pPr>
      <w:rPr>
        <w:rFonts w:hint="default"/>
        <w:color w:val="auto"/>
      </w:rPr>
    </w:lvl>
    <w:lvl w:ilvl="3" w:tentative="0">
      <w:start w:val="1"/>
      <w:numFmt w:val="none"/>
      <w:lvlText w:val=""/>
      <w:lvlJc w:val="left"/>
      <w:pPr>
        <w:tabs>
          <w:tab w:val="left" w:pos="1080"/>
        </w:tabs>
        <w:ind w:left="108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num w:numId="1">
    <w:abstractNumId w:val="3"/>
  </w:num>
  <w:num w:numId="2">
    <w:abstractNumId w:val="5"/>
  </w:num>
  <w:num w:numId="3">
    <w:abstractNumId w:val="1"/>
  </w:num>
  <w:num w:numId="4">
    <w:abstractNumId w:val="4"/>
  </w:num>
  <w:num w:numId="5">
    <w:abstractNumId w:val="2"/>
  </w:num>
  <w:num w:numId="6">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lde Alanda">
    <w15:presenceInfo w15:providerId="AD" w15:userId="S::hi220015@student.uthm.edu.my::ed2e99f2-fe93-4125-b775-945d36f6bc3e"/>
  </w15:person>
  <w15:person w15:author="Thin 15">
    <w15:presenceInfo w15:providerId="None" w15:userId="Thin 15"/>
  </w15:person>
  <w15:person w15:author="Miftahut Dini">
    <w15:presenceInfo w15:providerId="WPS Office" w15:userId="1144032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4"/>
  <w:attachedTemplate r:id="rId1"/>
  <w:trackRevisions w:val="1"/>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C99"/>
    <w:rsid w:val="00001BDF"/>
    <w:rsid w:val="0000380F"/>
    <w:rsid w:val="00004175"/>
    <w:rsid w:val="000059C9"/>
    <w:rsid w:val="00006A83"/>
    <w:rsid w:val="00012B4A"/>
    <w:rsid w:val="00012C22"/>
    <w:rsid w:val="000160F7"/>
    <w:rsid w:val="00016D5B"/>
    <w:rsid w:val="00016F30"/>
    <w:rsid w:val="0002047C"/>
    <w:rsid w:val="00020C2D"/>
    <w:rsid w:val="00021B9A"/>
    <w:rsid w:val="00023CE2"/>
    <w:rsid w:val="000242D6"/>
    <w:rsid w:val="00024EE5"/>
    <w:rsid w:val="0002683C"/>
    <w:rsid w:val="00026BD0"/>
    <w:rsid w:val="000309A9"/>
    <w:rsid w:val="00041AF6"/>
    <w:rsid w:val="00041D5C"/>
    <w:rsid w:val="00044E62"/>
    <w:rsid w:val="00050BA4"/>
    <w:rsid w:val="0005141D"/>
    <w:rsid w:val="00051738"/>
    <w:rsid w:val="0005242B"/>
    <w:rsid w:val="00052548"/>
    <w:rsid w:val="000527BB"/>
    <w:rsid w:val="00060696"/>
    <w:rsid w:val="00062D89"/>
    <w:rsid w:val="00064DB0"/>
    <w:rsid w:val="00067A67"/>
    <w:rsid w:val="00070C16"/>
    <w:rsid w:val="00072F78"/>
    <w:rsid w:val="00073C37"/>
    <w:rsid w:val="00075EA9"/>
    <w:rsid w:val="000769CF"/>
    <w:rsid w:val="00080AD8"/>
    <w:rsid w:val="000815D8"/>
    <w:rsid w:val="00084C99"/>
    <w:rsid w:val="00085CC6"/>
    <w:rsid w:val="00087D0F"/>
    <w:rsid w:val="00090C07"/>
    <w:rsid w:val="0009147A"/>
    <w:rsid w:val="00091E8D"/>
    <w:rsid w:val="0009378D"/>
    <w:rsid w:val="00097163"/>
    <w:rsid w:val="000A0329"/>
    <w:rsid w:val="000A22C8"/>
    <w:rsid w:val="000A6343"/>
    <w:rsid w:val="000B2344"/>
    <w:rsid w:val="000B5600"/>
    <w:rsid w:val="000B7DE5"/>
    <w:rsid w:val="000C2118"/>
    <w:rsid w:val="000C333E"/>
    <w:rsid w:val="000C5EF2"/>
    <w:rsid w:val="000C6425"/>
    <w:rsid w:val="000C6E6E"/>
    <w:rsid w:val="000C7B7D"/>
    <w:rsid w:val="000D55B4"/>
    <w:rsid w:val="000E3174"/>
    <w:rsid w:val="000E3DA6"/>
    <w:rsid w:val="000E65F0"/>
    <w:rsid w:val="000F072C"/>
    <w:rsid w:val="000F2074"/>
    <w:rsid w:val="000F31D7"/>
    <w:rsid w:val="000F6743"/>
    <w:rsid w:val="000F70F6"/>
    <w:rsid w:val="001006C2"/>
    <w:rsid w:val="00101BE8"/>
    <w:rsid w:val="00103401"/>
    <w:rsid w:val="00103A44"/>
    <w:rsid w:val="00103D36"/>
    <w:rsid w:val="0010436E"/>
    <w:rsid w:val="001055BC"/>
    <w:rsid w:val="00107B2B"/>
    <w:rsid w:val="00112AC5"/>
    <w:rsid w:val="001133DD"/>
    <w:rsid w:val="00113C7E"/>
    <w:rsid w:val="00120CBE"/>
    <w:rsid w:val="00121BAE"/>
    <w:rsid w:val="00122111"/>
    <w:rsid w:val="00125806"/>
    <w:rsid w:val="001261C4"/>
    <w:rsid w:val="001263C7"/>
    <w:rsid w:val="00130A20"/>
    <w:rsid w:val="001314FB"/>
    <w:rsid w:val="001366EC"/>
    <w:rsid w:val="0014219C"/>
    <w:rsid w:val="001425ED"/>
    <w:rsid w:val="001433C1"/>
    <w:rsid w:val="00143450"/>
    <w:rsid w:val="001437EB"/>
    <w:rsid w:val="00144997"/>
    <w:rsid w:val="001523C0"/>
    <w:rsid w:val="001535FE"/>
    <w:rsid w:val="00154E3A"/>
    <w:rsid w:val="00155352"/>
    <w:rsid w:val="00157437"/>
    <w:rsid w:val="00157902"/>
    <w:rsid w:val="00160C64"/>
    <w:rsid w:val="00162105"/>
    <w:rsid w:val="00162EEA"/>
    <w:rsid w:val="00163164"/>
    <w:rsid w:val="001652BC"/>
    <w:rsid w:val="00166253"/>
    <w:rsid w:val="001704B7"/>
    <w:rsid w:val="001708A6"/>
    <w:rsid w:val="001710C0"/>
    <w:rsid w:val="00172AFB"/>
    <w:rsid w:val="00174D6F"/>
    <w:rsid w:val="001772B8"/>
    <w:rsid w:val="00177310"/>
    <w:rsid w:val="00177B76"/>
    <w:rsid w:val="001805FF"/>
    <w:rsid w:val="00180FBF"/>
    <w:rsid w:val="001813C3"/>
    <w:rsid w:val="00182CF4"/>
    <w:rsid w:val="00186CE1"/>
    <w:rsid w:val="00191F00"/>
    <w:rsid w:val="00192F12"/>
    <w:rsid w:val="00193F14"/>
    <w:rsid w:val="001955F2"/>
    <w:rsid w:val="00196CBC"/>
    <w:rsid w:val="0019753E"/>
    <w:rsid w:val="00197614"/>
    <w:rsid w:val="001A0312"/>
    <w:rsid w:val="001A15DA"/>
    <w:rsid w:val="001A2694"/>
    <w:rsid w:val="001A38C2"/>
    <w:rsid w:val="001A3CC7"/>
    <w:rsid w:val="001A5494"/>
    <w:rsid w:val="001A67A4"/>
    <w:rsid w:val="001A69AC"/>
    <w:rsid w:val="001B2462"/>
    <w:rsid w:val="001B67D8"/>
    <w:rsid w:val="001B6F95"/>
    <w:rsid w:val="001C05A1"/>
    <w:rsid w:val="001C1D9E"/>
    <w:rsid w:val="001C5998"/>
    <w:rsid w:val="001C5BCD"/>
    <w:rsid w:val="001C7C3B"/>
    <w:rsid w:val="001D13B5"/>
    <w:rsid w:val="001D5B6F"/>
    <w:rsid w:val="001D6A73"/>
    <w:rsid w:val="001E0AB8"/>
    <w:rsid w:val="001E27EB"/>
    <w:rsid w:val="001E3777"/>
    <w:rsid w:val="001E38E0"/>
    <w:rsid w:val="001E38F3"/>
    <w:rsid w:val="001E4597"/>
    <w:rsid w:val="001E4E72"/>
    <w:rsid w:val="001E516C"/>
    <w:rsid w:val="001E62B3"/>
    <w:rsid w:val="001E6424"/>
    <w:rsid w:val="001F0171"/>
    <w:rsid w:val="001F0ABB"/>
    <w:rsid w:val="001F0D77"/>
    <w:rsid w:val="001F643A"/>
    <w:rsid w:val="001F7DD8"/>
    <w:rsid w:val="00201928"/>
    <w:rsid w:val="00203E26"/>
    <w:rsid w:val="0020449C"/>
    <w:rsid w:val="00205696"/>
    <w:rsid w:val="002113B8"/>
    <w:rsid w:val="00214254"/>
    <w:rsid w:val="00215665"/>
    <w:rsid w:val="002163BB"/>
    <w:rsid w:val="0021792C"/>
    <w:rsid w:val="00220155"/>
    <w:rsid w:val="00220909"/>
    <w:rsid w:val="00220994"/>
    <w:rsid w:val="00220A45"/>
    <w:rsid w:val="002240AB"/>
    <w:rsid w:val="0022461A"/>
    <w:rsid w:val="00225E37"/>
    <w:rsid w:val="00225FB0"/>
    <w:rsid w:val="00230101"/>
    <w:rsid w:val="00231449"/>
    <w:rsid w:val="00231DCA"/>
    <w:rsid w:val="00232445"/>
    <w:rsid w:val="00235792"/>
    <w:rsid w:val="00237891"/>
    <w:rsid w:val="002417FE"/>
    <w:rsid w:val="00241FF8"/>
    <w:rsid w:val="00242E3A"/>
    <w:rsid w:val="002438B2"/>
    <w:rsid w:val="00246492"/>
    <w:rsid w:val="002506CF"/>
    <w:rsid w:val="0025107F"/>
    <w:rsid w:val="00255AAD"/>
    <w:rsid w:val="00260CD4"/>
    <w:rsid w:val="0026219C"/>
    <w:rsid w:val="002639D8"/>
    <w:rsid w:val="00265F77"/>
    <w:rsid w:val="00266C83"/>
    <w:rsid w:val="00270FCC"/>
    <w:rsid w:val="002768DC"/>
    <w:rsid w:val="00281BA4"/>
    <w:rsid w:val="00284D09"/>
    <w:rsid w:val="00294C8F"/>
    <w:rsid w:val="00297C4E"/>
    <w:rsid w:val="002A091F"/>
    <w:rsid w:val="002A0B2E"/>
    <w:rsid w:val="002A0DC1"/>
    <w:rsid w:val="002A6C56"/>
    <w:rsid w:val="002B0A79"/>
    <w:rsid w:val="002B0D71"/>
    <w:rsid w:val="002B3A24"/>
    <w:rsid w:val="002C04C4"/>
    <w:rsid w:val="002C090C"/>
    <w:rsid w:val="002C11A3"/>
    <w:rsid w:val="002C1243"/>
    <w:rsid w:val="002C1815"/>
    <w:rsid w:val="002C19CF"/>
    <w:rsid w:val="002C443D"/>
    <w:rsid w:val="002C475E"/>
    <w:rsid w:val="002C5882"/>
    <w:rsid w:val="002C6AD6"/>
    <w:rsid w:val="002C797D"/>
    <w:rsid w:val="002D13C4"/>
    <w:rsid w:val="002D6C2A"/>
    <w:rsid w:val="002D7A86"/>
    <w:rsid w:val="002F2B66"/>
    <w:rsid w:val="002F4100"/>
    <w:rsid w:val="002F45FF"/>
    <w:rsid w:val="002F66D3"/>
    <w:rsid w:val="002F6D17"/>
    <w:rsid w:val="00302887"/>
    <w:rsid w:val="00302E94"/>
    <w:rsid w:val="003056EB"/>
    <w:rsid w:val="00306099"/>
    <w:rsid w:val="003071FF"/>
    <w:rsid w:val="0030742D"/>
    <w:rsid w:val="00310652"/>
    <w:rsid w:val="00311065"/>
    <w:rsid w:val="0031371D"/>
    <w:rsid w:val="0031639E"/>
    <w:rsid w:val="0031789F"/>
    <w:rsid w:val="00320606"/>
    <w:rsid w:val="00320788"/>
    <w:rsid w:val="003216AE"/>
    <w:rsid w:val="00321836"/>
    <w:rsid w:val="003233A3"/>
    <w:rsid w:val="00326E08"/>
    <w:rsid w:val="00327766"/>
    <w:rsid w:val="00334C33"/>
    <w:rsid w:val="0034218C"/>
    <w:rsid w:val="0034455D"/>
    <w:rsid w:val="00345BF0"/>
    <w:rsid w:val="0034604B"/>
    <w:rsid w:val="00346D17"/>
    <w:rsid w:val="00347972"/>
    <w:rsid w:val="00350A83"/>
    <w:rsid w:val="0035469B"/>
    <w:rsid w:val="003559CC"/>
    <w:rsid w:val="00355D4B"/>
    <w:rsid w:val="003569D7"/>
    <w:rsid w:val="003576B3"/>
    <w:rsid w:val="003608AC"/>
    <w:rsid w:val="003626B7"/>
    <w:rsid w:val="00363A23"/>
    <w:rsid w:val="0036440C"/>
    <w:rsid w:val="0036465A"/>
    <w:rsid w:val="003652B3"/>
    <w:rsid w:val="00365397"/>
    <w:rsid w:val="00386D65"/>
    <w:rsid w:val="00390C38"/>
    <w:rsid w:val="00392748"/>
    <w:rsid w:val="00392C65"/>
    <w:rsid w:val="00392ED5"/>
    <w:rsid w:val="00393F97"/>
    <w:rsid w:val="00393FE2"/>
    <w:rsid w:val="00397871"/>
    <w:rsid w:val="003A19DC"/>
    <w:rsid w:val="003A1B45"/>
    <w:rsid w:val="003A220C"/>
    <w:rsid w:val="003A224E"/>
    <w:rsid w:val="003A50D3"/>
    <w:rsid w:val="003B256A"/>
    <w:rsid w:val="003B3055"/>
    <w:rsid w:val="003B46FC"/>
    <w:rsid w:val="003B5767"/>
    <w:rsid w:val="003B7605"/>
    <w:rsid w:val="003C08AA"/>
    <w:rsid w:val="003C2A7B"/>
    <w:rsid w:val="003C49EF"/>
    <w:rsid w:val="003C6BCA"/>
    <w:rsid w:val="003C7902"/>
    <w:rsid w:val="003D0BFF"/>
    <w:rsid w:val="003D15D2"/>
    <w:rsid w:val="003D41BC"/>
    <w:rsid w:val="003D56E1"/>
    <w:rsid w:val="003D6EF1"/>
    <w:rsid w:val="003E3F86"/>
    <w:rsid w:val="003E5BE5"/>
    <w:rsid w:val="003F18D1"/>
    <w:rsid w:val="003F1B40"/>
    <w:rsid w:val="003F20EC"/>
    <w:rsid w:val="003F4F0E"/>
    <w:rsid w:val="003F6096"/>
    <w:rsid w:val="003F6E06"/>
    <w:rsid w:val="00400240"/>
    <w:rsid w:val="004022E7"/>
    <w:rsid w:val="004036E5"/>
    <w:rsid w:val="00403C7A"/>
    <w:rsid w:val="004057A6"/>
    <w:rsid w:val="00406554"/>
    <w:rsid w:val="00407755"/>
    <w:rsid w:val="00410238"/>
    <w:rsid w:val="0041293B"/>
    <w:rsid w:val="004131B0"/>
    <w:rsid w:val="00414D90"/>
    <w:rsid w:val="00416C42"/>
    <w:rsid w:val="00416E6D"/>
    <w:rsid w:val="00422476"/>
    <w:rsid w:val="00422694"/>
    <w:rsid w:val="0042298C"/>
    <w:rsid w:val="0042385C"/>
    <w:rsid w:val="00426FA5"/>
    <w:rsid w:val="00430A7E"/>
    <w:rsid w:val="00431654"/>
    <w:rsid w:val="00434926"/>
    <w:rsid w:val="00443ACE"/>
    <w:rsid w:val="00444217"/>
    <w:rsid w:val="004478F4"/>
    <w:rsid w:val="00450F7A"/>
    <w:rsid w:val="00452C6D"/>
    <w:rsid w:val="00455E0B"/>
    <w:rsid w:val="0045724D"/>
    <w:rsid w:val="00457934"/>
    <w:rsid w:val="004628ED"/>
    <w:rsid w:val="00462B9F"/>
    <w:rsid w:val="004648E1"/>
    <w:rsid w:val="004659EE"/>
    <w:rsid w:val="00473E34"/>
    <w:rsid w:val="0047591A"/>
    <w:rsid w:val="00476BA9"/>
    <w:rsid w:val="00481650"/>
    <w:rsid w:val="004901EE"/>
    <w:rsid w:val="00490807"/>
    <w:rsid w:val="004936C2"/>
    <w:rsid w:val="0049379C"/>
    <w:rsid w:val="004A0324"/>
    <w:rsid w:val="004A1CA0"/>
    <w:rsid w:val="004A22E9"/>
    <w:rsid w:val="004A3D2A"/>
    <w:rsid w:val="004A4ACD"/>
    <w:rsid w:val="004A506C"/>
    <w:rsid w:val="004A5151"/>
    <w:rsid w:val="004A5BC5"/>
    <w:rsid w:val="004B023D"/>
    <w:rsid w:val="004C0909"/>
    <w:rsid w:val="004C3F97"/>
    <w:rsid w:val="004C5D09"/>
    <w:rsid w:val="004D01F2"/>
    <w:rsid w:val="004D2CED"/>
    <w:rsid w:val="004D3339"/>
    <w:rsid w:val="004D353F"/>
    <w:rsid w:val="004D36D7"/>
    <w:rsid w:val="004D5103"/>
    <w:rsid w:val="004D682B"/>
    <w:rsid w:val="004D7C5F"/>
    <w:rsid w:val="004E6152"/>
    <w:rsid w:val="004F344A"/>
    <w:rsid w:val="004F3AB8"/>
    <w:rsid w:val="004F4EC3"/>
    <w:rsid w:val="004F74CE"/>
    <w:rsid w:val="00504D52"/>
    <w:rsid w:val="00504ED4"/>
    <w:rsid w:val="005055B8"/>
    <w:rsid w:val="00510639"/>
    <w:rsid w:val="00511791"/>
    <w:rsid w:val="00512976"/>
    <w:rsid w:val="005133F6"/>
    <w:rsid w:val="005139BE"/>
    <w:rsid w:val="00516142"/>
    <w:rsid w:val="0051681C"/>
    <w:rsid w:val="00520027"/>
    <w:rsid w:val="0052093C"/>
    <w:rsid w:val="00521B31"/>
    <w:rsid w:val="00521DDF"/>
    <w:rsid w:val="00522469"/>
    <w:rsid w:val="0052400A"/>
    <w:rsid w:val="00524B71"/>
    <w:rsid w:val="005305D0"/>
    <w:rsid w:val="00536277"/>
    <w:rsid w:val="00536F43"/>
    <w:rsid w:val="00540931"/>
    <w:rsid w:val="00542616"/>
    <w:rsid w:val="005468C1"/>
    <w:rsid w:val="005510BA"/>
    <w:rsid w:val="005538C8"/>
    <w:rsid w:val="00554B4E"/>
    <w:rsid w:val="00556C02"/>
    <w:rsid w:val="00561BB2"/>
    <w:rsid w:val="00563249"/>
    <w:rsid w:val="00564138"/>
    <w:rsid w:val="00564A03"/>
    <w:rsid w:val="00564C74"/>
    <w:rsid w:val="00570A65"/>
    <w:rsid w:val="00575F2C"/>
    <w:rsid w:val="005762B1"/>
    <w:rsid w:val="00580456"/>
    <w:rsid w:val="00580E73"/>
    <w:rsid w:val="0059008E"/>
    <w:rsid w:val="00592329"/>
    <w:rsid w:val="00593386"/>
    <w:rsid w:val="00596998"/>
    <w:rsid w:val="0059790F"/>
    <w:rsid w:val="005A4017"/>
    <w:rsid w:val="005A6E62"/>
    <w:rsid w:val="005A70FA"/>
    <w:rsid w:val="005B2FB3"/>
    <w:rsid w:val="005B7AA0"/>
    <w:rsid w:val="005C6B48"/>
    <w:rsid w:val="005C6DE5"/>
    <w:rsid w:val="005D2B29"/>
    <w:rsid w:val="005D354A"/>
    <w:rsid w:val="005D3E53"/>
    <w:rsid w:val="005D506C"/>
    <w:rsid w:val="005D7184"/>
    <w:rsid w:val="005E3235"/>
    <w:rsid w:val="005E4176"/>
    <w:rsid w:val="005E4876"/>
    <w:rsid w:val="005E65B5"/>
    <w:rsid w:val="005E7A54"/>
    <w:rsid w:val="005F0301"/>
    <w:rsid w:val="005F3155"/>
    <w:rsid w:val="005F3AE9"/>
    <w:rsid w:val="006007BB"/>
    <w:rsid w:val="00601DC0"/>
    <w:rsid w:val="00601EF3"/>
    <w:rsid w:val="006026BE"/>
    <w:rsid w:val="006034CB"/>
    <w:rsid w:val="00603503"/>
    <w:rsid w:val="006039A8"/>
    <w:rsid w:val="00603C52"/>
    <w:rsid w:val="006056D9"/>
    <w:rsid w:val="00606D66"/>
    <w:rsid w:val="006131CE"/>
    <w:rsid w:val="0061336B"/>
    <w:rsid w:val="00617D6E"/>
    <w:rsid w:val="00620ED5"/>
    <w:rsid w:val="00622D61"/>
    <w:rsid w:val="00624198"/>
    <w:rsid w:val="00634D1B"/>
    <w:rsid w:val="006364BA"/>
    <w:rsid w:val="00636C28"/>
    <w:rsid w:val="006428E5"/>
    <w:rsid w:val="0064437A"/>
    <w:rsid w:val="00644958"/>
    <w:rsid w:val="006513FB"/>
    <w:rsid w:val="00656EEF"/>
    <w:rsid w:val="006576AF"/>
    <w:rsid w:val="006607C8"/>
    <w:rsid w:val="00672919"/>
    <w:rsid w:val="00673C82"/>
    <w:rsid w:val="006772ED"/>
    <w:rsid w:val="00677544"/>
    <w:rsid w:val="006806C7"/>
    <w:rsid w:val="00681687"/>
    <w:rsid w:val="00682762"/>
    <w:rsid w:val="00686295"/>
    <w:rsid w:val="00686587"/>
    <w:rsid w:val="006904CF"/>
    <w:rsid w:val="00695EE2"/>
    <w:rsid w:val="0069660B"/>
    <w:rsid w:val="006A0513"/>
    <w:rsid w:val="006A1B33"/>
    <w:rsid w:val="006A3319"/>
    <w:rsid w:val="006A48F1"/>
    <w:rsid w:val="006A642D"/>
    <w:rsid w:val="006A71A3"/>
    <w:rsid w:val="006B03F2"/>
    <w:rsid w:val="006B14C1"/>
    <w:rsid w:val="006B1639"/>
    <w:rsid w:val="006B28F0"/>
    <w:rsid w:val="006B3044"/>
    <w:rsid w:val="006B5CA7"/>
    <w:rsid w:val="006B5E89"/>
    <w:rsid w:val="006BF839"/>
    <w:rsid w:val="006C19B2"/>
    <w:rsid w:val="006C30A0"/>
    <w:rsid w:val="006C35FF"/>
    <w:rsid w:val="006C3FCF"/>
    <w:rsid w:val="006C57F2"/>
    <w:rsid w:val="006C5949"/>
    <w:rsid w:val="006C6832"/>
    <w:rsid w:val="006D04BB"/>
    <w:rsid w:val="006D1370"/>
    <w:rsid w:val="006D2C28"/>
    <w:rsid w:val="006D3FC1"/>
    <w:rsid w:val="006D7590"/>
    <w:rsid w:val="006E372B"/>
    <w:rsid w:val="006E5FE9"/>
    <w:rsid w:val="006E6581"/>
    <w:rsid w:val="006E71DF"/>
    <w:rsid w:val="006E7814"/>
    <w:rsid w:val="006F1616"/>
    <w:rsid w:val="006F1CC4"/>
    <w:rsid w:val="006F2A86"/>
    <w:rsid w:val="006F3163"/>
    <w:rsid w:val="006F5FED"/>
    <w:rsid w:val="006F6A15"/>
    <w:rsid w:val="006F6E37"/>
    <w:rsid w:val="0070435F"/>
    <w:rsid w:val="00705FEC"/>
    <w:rsid w:val="00710659"/>
    <w:rsid w:val="00710CA0"/>
    <w:rsid w:val="007110D4"/>
    <w:rsid w:val="0071147A"/>
    <w:rsid w:val="0071185D"/>
    <w:rsid w:val="00721E01"/>
    <w:rsid w:val="007222AD"/>
    <w:rsid w:val="0072465D"/>
    <w:rsid w:val="007267CF"/>
    <w:rsid w:val="00731F3F"/>
    <w:rsid w:val="00733BAB"/>
    <w:rsid w:val="00734BF4"/>
    <w:rsid w:val="0073604C"/>
    <w:rsid w:val="007436BF"/>
    <w:rsid w:val="007443E9"/>
    <w:rsid w:val="00745DCE"/>
    <w:rsid w:val="007467DA"/>
    <w:rsid w:val="00747F8F"/>
    <w:rsid w:val="00753D89"/>
    <w:rsid w:val="00753DDA"/>
    <w:rsid w:val="00754A6E"/>
    <w:rsid w:val="007550F9"/>
    <w:rsid w:val="007553D8"/>
    <w:rsid w:val="00755C9B"/>
    <w:rsid w:val="00760FE4"/>
    <w:rsid w:val="007636C2"/>
    <w:rsid w:val="00763D8B"/>
    <w:rsid w:val="007657F6"/>
    <w:rsid w:val="00765E47"/>
    <w:rsid w:val="0077125A"/>
    <w:rsid w:val="007756C8"/>
    <w:rsid w:val="0078405B"/>
    <w:rsid w:val="00785AC4"/>
    <w:rsid w:val="00786F58"/>
    <w:rsid w:val="00787CC1"/>
    <w:rsid w:val="00792F4E"/>
    <w:rsid w:val="0079398D"/>
    <w:rsid w:val="007941D2"/>
    <w:rsid w:val="00796C25"/>
    <w:rsid w:val="007A0080"/>
    <w:rsid w:val="007A25EE"/>
    <w:rsid w:val="007A287C"/>
    <w:rsid w:val="007A3B2A"/>
    <w:rsid w:val="007A52D0"/>
    <w:rsid w:val="007A5572"/>
    <w:rsid w:val="007B0C9D"/>
    <w:rsid w:val="007B3AFE"/>
    <w:rsid w:val="007B5522"/>
    <w:rsid w:val="007C0EE0"/>
    <w:rsid w:val="007C1B71"/>
    <w:rsid w:val="007C2FBB"/>
    <w:rsid w:val="007C3F28"/>
    <w:rsid w:val="007C46C7"/>
    <w:rsid w:val="007C4826"/>
    <w:rsid w:val="007C7164"/>
    <w:rsid w:val="007C7413"/>
    <w:rsid w:val="007D1984"/>
    <w:rsid w:val="007D1B6A"/>
    <w:rsid w:val="007D2AFE"/>
    <w:rsid w:val="007D3184"/>
    <w:rsid w:val="007E0FE5"/>
    <w:rsid w:val="007E3264"/>
    <w:rsid w:val="007E3FEA"/>
    <w:rsid w:val="007E6402"/>
    <w:rsid w:val="007F0A0B"/>
    <w:rsid w:val="007F38E3"/>
    <w:rsid w:val="007F3A60"/>
    <w:rsid w:val="007F3D0B"/>
    <w:rsid w:val="007F6F62"/>
    <w:rsid w:val="007F7C94"/>
    <w:rsid w:val="008004AB"/>
    <w:rsid w:val="00801031"/>
    <w:rsid w:val="00802F79"/>
    <w:rsid w:val="00802FFA"/>
    <w:rsid w:val="0080340D"/>
    <w:rsid w:val="00804C99"/>
    <w:rsid w:val="00806BC1"/>
    <w:rsid w:val="00810E4B"/>
    <w:rsid w:val="00814BAA"/>
    <w:rsid w:val="00816F0C"/>
    <w:rsid w:val="0082211C"/>
    <w:rsid w:val="00824295"/>
    <w:rsid w:val="00827A65"/>
    <w:rsid w:val="00830473"/>
    <w:rsid w:val="008313F3"/>
    <w:rsid w:val="008402F2"/>
    <w:rsid w:val="00840469"/>
    <w:rsid w:val="008405BB"/>
    <w:rsid w:val="008433D7"/>
    <w:rsid w:val="00844A2A"/>
    <w:rsid w:val="0084564F"/>
    <w:rsid w:val="00846494"/>
    <w:rsid w:val="00847B20"/>
    <w:rsid w:val="00847B42"/>
    <w:rsid w:val="008509D3"/>
    <w:rsid w:val="00853418"/>
    <w:rsid w:val="00856EBD"/>
    <w:rsid w:val="00857CF6"/>
    <w:rsid w:val="00860FF2"/>
    <w:rsid w:val="008610ED"/>
    <w:rsid w:val="00861C6A"/>
    <w:rsid w:val="00865199"/>
    <w:rsid w:val="00867EAF"/>
    <w:rsid w:val="0087041B"/>
    <w:rsid w:val="00870763"/>
    <w:rsid w:val="008713EA"/>
    <w:rsid w:val="00873C6B"/>
    <w:rsid w:val="00882B63"/>
    <w:rsid w:val="00883500"/>
    <w:rsid w:val="0088426A"/>
    <w:rsid w:val="008852BA"/>
    <w:rsid w:val="00886AB9"/>
    <w:rsid w:val="00890108"/>
    <w:rsid w:val="00892B26"/>
    <w:rsid w:val="00893877"/>
    <w:rsid w:val="0089532C"/>
    <w:rsid w:val="00896165"/>
    <w:rsid w:val="00896681"/>
    <w:rsid w:val="008A0118"/>
    <w:rsid w:val="008A2749"/>
    <w:rsid w:val="008A2C5C"/>
    <w:rsid w:val="008A3A90"/>
    <w:rsid w:val="008A5D3F"/>
    <w:rsid w:val="008B06D4"/>
    <w:rsid w:val="008B4F20"/>
    <w:rsid w:val="008B4F81"/>
    <w:rsid w:val="008B5730"/>
    <w:rsid w:val="008B68E7"/>
    <w:rsid w:val="008B7FFD"/>
    <w:rsid w:val="008C248E"/>
    <w:rsid w:val="008C286A"/>
    <w:rsid w:val="008C2920"/>
    <w:rsid w:val="008C4307"/>
    <w:rsid w:val="008D1C57"/>
    <w:rsid w:val="008D23DF"/>
    <w:rsid w:val="008D2B4B"/>
    <w:rsid w:val="008D3753"/>
    <w:rsid w:val="008D73BF"/>
    <w:rsid w:val="008D7F09"/>
    <w:rsid w:val="008E00D5"/>
    <w:rsid w:val="008E395E"/>
    <w:rsid w:val="008E5B64"/>
    <w:rsid w:val="008E682D"/>
    <w:rsid w:val="008E7DAA"/>
    <w:rsid w:val="008F0094"/>
    <w:rsid w:val="008F03EF"/>
    <w:rsid w:val="008F247E"/>
    <w:rsid w:val="008F340F"/>
    <w:rsid w:val="008F352D"/>
    <w:rsid w:val="00901E42"/>
    <w:rsid w:val="00903523"/>
    <w:rsid w:val="00906281"/>
    <w:rsid w:val="0090659A"/>
    <w:rsid w:val="00911080"/>
    <w:rsid w:val="00912500"/>
    <w:rsid w:val="009128DC"/>
    <w:rsid w:val="0091350B"/>
    <w:rsid w:val="00915986"/>
    <w:rsid w:val="00917624"/>
    <w:rsid w:val="0092598F"/>
    <w:rsid w:val="00926CB2"/>
    <w:rsid w:val="00930386"/>
    <w:rsid w:val="009309F5"/>
    <w:rsid w:val="00933237"/>
    <w:rsid w:val="00933F28"/>
    <w:rsid w:val="00937B04"/>
    <w:rsid w:val="009400C3"/>
    <w:rsid w:val="00941AB6"/>
    <w:rsid w:val="00941CB7"/>
    <w:rsid w:val="00942299"/>
    <w:rsid w:val="009453F7"/>
    <w:rsid w:val="00946667"/>
    <w:rsid w:val="009476C0"/>
    <w:rsid w:val="0095548E"/>
    <w:rsid w:val="00955AFC"/>
    <w:rsid w:val="00963E34"/>
    <w:rsid w:val="00964DFA"/>
    <w:rsid w:val="00970A69"/>
    <w:rsid w:val="00973B97"/>
    <w:rsid w:val="0098155C"/>
    <w:rsid w:val="00981CCA"/>
    <w:rsid w:val="00983B77"/>
    <w:rsid w:val="00991E9B"/>
    <w:rsid w:val="00996053"/>
    <w:rsid w:val="00997E71"/>
    <w:rsid w:val="009A0B2F"/>
    <w:rsid w:val="009A1CF4"/>
    <w:rsid w:val="009A37D7"/>
    <w:rsid w:val="009A384F"/>
    <w:rsid w:val="009A3FCF"/>
    <w:rsid w:val="009A4E17"/>
    <w:rsid w:val="009A6955"/>
    <w:rsid w:val="009B0697"/>
    <w:rsid w:val="009B2794"/>
    <w:rsid w:val="009B341C"/>
    <w:rsid w:val="009B366B"/>
    <w:rsid w:val="009B3B0F"/>
    <w:rsid w:val="009B5747"/>
    <w:rsid w:val="009C0392"/>
    <w:rsid w:val="009C0B81"/>
    <w:rsid w:val="009C0C43"/>
    <w:rsid w:val="009C1500"/>
    <w:rsid w:val="009C1659"/>
    <w:rsid w:val="009C3182"/>
    <w:rsid w:val="009D224C"/>
    <w:rsid w:val="009D2C27"/>
    <w:rsid w:val="009D5014"/>
    <w:rsid w:val="009D503E"/>
    <w:rsid w:val="009DC6C4"/>
    <w:rsid w:val="009E2309"/>
    <w:rsid w:val="009E23C5"/>
    <w:rsid w:val="009E42B9"/>
    <w:rsid w:val="009E4E17"/>
    <w:rsid w:val="009E51FE"/>
    <w:rsid w:val="009E54B9"/>
    <w:rsid w:val="009F004B"/>
    <w:rsid w:val="009F1F99"/>
    <w:rsid w:val="009F2E11"/>
    <w:rsid w:val="009F4B9C"/>
    <w:rsid w:val="009F4C2E"/>
    <w:rsid w:val="009F5B6F"/>
    <w:rsid w:val="009F6E22"/>
    <w:rsid w:val="00A0039F"/>
    <w:rsid w:val="00A00C5B"/>
    <w:rsid w:val="00A014A3"/>
    <w:rsid w:val="00A0272C"/>
    <w:rsid w:val="00A027CC"/>
    <w:rsid w:val="00A03AAD"/>
    <w:rsid w:val="00A0412D"/>
    <w:rsid w:val="00A1107E"/>
    <w:rsid w:val="00A15DF0"/>
    <w:rsid w:val="00A21211"/>
    <w:rsid w:val="00A2526F"/>
    <w:rsid w:val="00A27776"/>
    <w:rsid w:val="00A30F8A"/>
    <w:rsid w:val="00A31F72"/>
    <w:rsid w:val="00A33890"/>
    <w:rsid w:val="00A34E7F"/>
    <w:rsid w:val="00A35DBF"/>
    <w:rsid w:val="00A3663D"/>
    <w:rsid w:val="00A46F0A"/>
    <w:rsid w:val="00A46F25"/>
    <w:rsid w:val="00A47CC2"/>
    <w:rsid w:val="00A502BA"/>
    <w:rsid w:val="00A55F01"/>
    <w:rsid w:val="00A60146"/>
    <w:rsid w:val="00A601A9"/>
    <w:rsid w:val="00A60F6F"/>
    <w:rsid w:val="00A622C4"/>
    <w:rsid w:val="00A6283D"/>
    <w:rsid w:val="00A6656D"/>
    <w:rsid w:val="00A676FF"/>
    <w:rsid w:val="00A73B20"/>
    <w:rsid w:val="00A73BE5"/>
    <w:rsid w:val="00A73EBA"/>
    <w:rsid w:val="00A748C7"/>
    <w:rsid w:val="00A754B4"/>
    <w:rsid w:val="00A76665"/>
    <w:rsid w:val="00A76749"/>
    <w:rsid w:val="00A807C1"/>
    <w:rsid w:val="00A82658"/>
    <w:rsid w:val="00A8279D"/>
    <w:rsid w:val="00A83374"/>
    <w:rsid w:val="00A833EA"/>
    <w:rsid w:val="00A915F6"/>
    <w:rsid w:val="00A92D22"/>
    <w:rsid w:val="00A94D52"/>
    <w:rsid w:val="00A96172"/>
    <w:rsid w:val="00A96D52"/>
    <w:rsid w:val="00A97899"/>
    <w:rsid w:val="00A97C5F"/>
    <w:rsid w:val="00AA049F"/>
    <w:rsid w:val="00AA12D9"/>
    <w:rsid w:val="00AA3FAD"/>
    <w:rsid w:val="00AB0281"/>
    <w:rsid w:val="00AB0D6A"/>
    <w:rsid w:val="00AB43B3"/>
    <w:rsid w:val="00AB49B9"/>
    <w:rsid w:val="00AB501D"/>
    <w:rsid w:val="00AB758A"/>
    <w:rsid w:val="00AC027E"/>
    <w:rsid w:val="00AC05AB"/>
    <w:rsid w:val="00AC1E7E"/>
    <w:rsid w:val="00AC4A4D"/>
    <w:rsid w:val="00AC507D"/>
    <w:rsid w:val="00AC66E4"/>
    <w:rsid w:val="00AD0118"/>
    <w:rsid w:val="00AD04F2"/>
    <w:rsid w:val="00AD125C"/>
    <w:rsid w:val="00AD4578"/>
    <w:rsid w:val="00AD68E9"/>
    <w:rsid w:val="00AD73AA"/>
    <w:rsid w:val="00AD761F"/>
    <w:rsid w:val="00AE1328"/>
    <w:rsid w:val="00AE56C0"/>
    <w:rsid w:val="00AF77B0"/>
    <w:rsid w:val="00AF7ACC"/>
    <w:rsid w:val="00B00914"/>
    <w:rsid w:val="00B02A8E"/>
    <w:rsid w:val="00B052EE"/>
    <w:rsid w:val="00B05F68"/>
    <w:rsid w:val="00B1081F"/>
    <w:rsid w:val="00B1191D"/>
    <w:rsid w:val="00B2496B"/>
    <w:rsid w:val="00B27499"/>
    <w:rsid w:val="00B3010D"/>
    <w:rsid w:val="00B30C54"/>
    <w:rsid w:val="00B3284C"/>
    <w:rsid w:val="00B35151"/>
    <w:rsid w:val="00B377B7"/>
    <w:rsid w:val="00B41868"/>
    <w:rsid w:val="00B433F2"/>
    <w:rsid w:val="00B458E8"/>
    <w:rsid w:val="00B47940"/>
    <w:rsid w:val="00B51DDE"/>
    <w:rsid w:val="00B52F4C"/>
    <w:rsid w:val="00B533CF"/>
    <w:rsid w:val="00B5397B"/>
    <w:rsid w:val="00B53EE9"/>
    <w:rsid w:val="00B548BF"/>
    <w:rsid w:val="00B54DD9"/>
    <w:rsid w:val="00B6183E"/>
    <w:rsid w:val="00B62809"/>
    <w:rsid w:val="00B72F2A"/>
    <w:rsid w:val="00B74716"/>
    <w:rsid w:val="00B75C1E"/>
    <w:rsid w:val="00B7675A"/>
    <w:rsid w:val="00B76E2B"/>
    <w:rsid w:val="00B81898"/>
    <w:rsid w:val="00B82DED"/>
    <w:rsid w:val="00B8606B"/>
    <w:rsid w:val="00B878E7"/>
    <w:rsid w:val="00B879CC"/>
    <w:rsid w:val="00B9555E"/>
    <w:rsid w:val="00B97278"/>
    <w:rsid w:val="00B97943"/>
    <w:rsid w:val="00BA1D0B"/>
    <w:rsid w:val="00BA2804"/>
    <w:rsid w:val="00BA2B50"/>
    <w:rsid w:val="00BA6972"/>
    <w:rsid w:val="00BB1E0D"/>
    <w:rsid w:val="00BB26C8"/>
    <w:rsid w:val="00BB4D9B"/>
    <w:rsid w:val="00BB64FE"/>
    <w:rsid w:val="00BB73FF"/>
    <w:rsid w:val="00BB7688"/>
    <w:rsid w:val="00BC7423"/>
    <w:rsid w:val="00BC7CAC"/>
    <w:rsid w:val="00BD0B23"/>
    <w:rsid w:val="00BD1E5D"/>
    <w:rsid w:val="00BD6D76"/>
    <w:rsid w:val="00BE1C5F"/>
    <w:rsid w:val="00BE2261"/>
    <w:rsid w:val="00BE3A73"/>
    <w:rsid w:val="00BE56B3"/>
    <w:rsid w:val="00BE676D"/>
    <w:rsid w:val="00BF04E8"/>
    <w:rsid w:val="00BF16BF"/>
    <w:rsid w:val="00BF387A"/>
    <w:rsid w:val="00BF4D1F"/>
    <w:rsid w:val="00BF76BE"/>
    <w:rsid w:val="00C0248C"/>
    <w:rsid w:val="00C02A73"/>
    <w:rsid w:val="00C063D2"/>
    <w:rsid w:val="00C07FD9"/>
    <w:rsid w:val="00C10955"/>
    <w:rsid w:val="00C11C4D"/>
    <w:rsid w:val="00C15A7E"/>
    <w:rsid w:val="00C162C0"/>
    <w:rsid w:val="00C1712C"/>
    <w:rsid w:val="00C20634"/>
    <w:rsid w:val="00C212E0"/>
    <w:rsid w:val="00C23343"/>
    <w:rsid w:val="00C23E16"/>
    <w:rsid w:val="00C27E37"/>
    <w:rsid w:val="00C32713"/>
    <w:rsid w:val="00C351B8"/>
    <w:rsid w:val="00C37C35"/>
    <w:rsid w:val="00C410D9"/>
    <w:rsid w:val="00C4190B"/>
    <w:rsid w:val="00C41EDF"/>
    <w:rsid w:val="00C44D71"/>
    <w:rsid w:val="00C44DB7"/>
    <w:rsid w:val="00C4510A"/>
    <w:rsid w:val="00C477C2"/>
    <w:rsid w:val="00C47F2E"/>
    <w:rsid w:val="00C52BA6"/>
    <w:rsid w:val="00C56646"/>
    <w:rsid w:val="00C57A1A"/>
    <w:rsid w:val="00C60BBD"/>
    <w:rsid w:val="00C60EA8"/>
    <w:rsid w:val="00C6258F"/>
    <w:rsid w:val="00C62C41"/>
    <w:rsid w:val="00C63DF6"/>
    <w:rsid w:val="00C63E58"/>
    <w:rsid w:val="00C6495E"/>
    <w:rsid w:val="00C665A2"/>
    <w:rsid w:val="00C670EE"/>
    <w:rsid w:val="00C67E3B"/>
    <w:rsid w:val="00C71027"/>
    <w:rsid w:val="00C71F4C"/>
    <w:rsid w:val="00C73E03"/>
    <w:rsid w:val="00C76A25"/>
    <w:rsid w:val="00C77B29"/>
    <w:rsid w:val="00C87039"/>
    <w:rsid w:val="00C8718B"/>
    <w:rsid w:val="00C872E4"/>
    <w:rsid w:val="00C878D9"/>
    <w:rsid w:val="00C90311"/>
    <w:rsid w:val="00C9187F"/>
    <w:rsid w:val="00C91C26"/>
    <w:rsid w:val="00CA09AC"/>
    <w:rsid w:val="00CA2BB2"/>
    <w:rsid w:val="00CA3043"/>
    <w:rsid w:val="00CA73D5"/>
    <w:rsid w:val="00CB091D"/>
    <w:rsid w:val="00CB2FC9"/>
    <w:rsid w:val="00CB5068"/>
    <w:rsid w:val="00CB74C6"/>
    <w:rsid w:val="00CB7D2B"/>
    <w:rsid w:val="00CC0857"/>
    <w:rsid w:val="00CC1C87"/>
    <w:rsid w:val="00CC3000"/>
    <w:rsid w:val="00CC4859"/>
    <w:rsid w:val="00CC7A35"/>
    <w:rsid w:val="00CD072A"/>
    <w:rsid w:val="00CD1070"/>
    <w:rsid w:val="00CD2BEE"/>
    <w:rsid w:val="00CD40B1"/>
    <w:rsid w:val="00CD51E0"/>
    <w:rsid w:val="00CD6B9D"/>
    <w:rsid w:val="00CD7C62"/>
    <w:rsid w:val="00CD7F73"/>
    <w:rsid w:val="00CE26C5"/>
    <w:rsid w:val="00CE36AF"/>
    <w:rsid w:val="00CE47F3"/>
    <w:rsid w:val="00CE54DD"/>
    <w:rsid w:val="00CE7497"/>
    <w:rsid w:val="00CE7D56"/>
    <w:rsid w:val="00CF0DA5"/>
    <w:rsid w:val="00CF18EA"/>
    <w:rsid w:val="00CF26E3"/>
    <w:rsid w:val="00CF5D31"/>
    <w:rsid w:val="00CF5F3B"/>
    <w:rsid w:val="00CF65BD"/>
    <w:rsid w:val="00CF7733"/>
    <w:rsid w:val="00CF791A"/>
    <w:rsid w:val="00D00513"/>
    <w:rsid w:val="00D00D7D"/>
    <w:rsid w:val="00D028F3"/>
    <w:rsid w:val="00D030AE"/>
    <w:rsid w:val="00D05DF4"/>
    <w:rsid w:val="00D06010"/>
    <w:rsid w:val="00D10DDD"/>
    <w:rsid w:val="00D12356"/>
    <w:rsid w:val="00D139C8"/>
    <w:rsid w:val="00D17F81"/>
    <w:rsid w:val="00D22A6C"/>
    <w:rsid w:val="00D23E69"/>
    <w:rsid w:val="00D26A07"/>
    <w:rsid w:val="00D2711F"/>
    <w:rsid w:val="00D2758C"/>
    <w:rsid w:val="00D275CA"/>
    <w:rsid w:val="00D2789B"/>
    <w:rsid w:val="00D29F44"/>
    <w:rsid w:val="00D32513"/>
    <w:rsid w:val="00D345AB"/>
    <w:rsid w:val="00D40ACC"/>
    <w:rsid w:val="00D41566"/>
    <w:rsid w:val="00D452F4"/>
    <w:rsid w:val="00D458EC"/>
    <w:rsid w:val="00D4683A"/>
    <w:rsid w:val="00D501B0"/>
    <w:rsid w:val="00D52582"/>
    <w:rsid w:val="00D531D0"/>
    <w:rsid w:val="00D53FF1"/>
    <w:rsid w:val="00D56A0E"/>
    <w:rsid w:val="00D57AD3"/>
    <w:rsid w:val="00D62F25"/>
    <w:rsid w:val="00D635FE"/>
    <w:rsid w:val="00D65B2A"/>
    <w:rsid w:val="00D66A7B"/>
    <w:rsid w:val="00D729DE"/>
    <w:rsid w:val="00D74F30"/>
    <w:rsid w:val="00D75B6A"/>
    <w:rsid w:val="00D77658"/>
    <w:rsid w:val="00D778DF"/>
    <w:rsid w:val="00D84BDA"/>
    <w:rsid w:val="00D8503E"/>
    <w:rsid w:val="00D85325"/>
    <w:rsid w:val="00D86D9E"/>
    <w:rsid w:val="00D87013"/>
    <w:rsid w:val="00D876A8"/>
    <w:rsid w:val="00D87F26"/>
    <w:rsid w:val="00D913F0"/>
    <w:rsid w:val="00D92334"/>
    <w:rsid w:val="00D93063"/>
    <w:rsid w:val="00D933B0"/>
    <w:rsid w:val="00D951FC"/>
    <w:rsid w:val="00D977E8"/>
    <w:rsid w:val="00D97B16"/>
    <w:rsid w:val="00DA119B"/>
    <w:rsid w:val="00DA55A1"/>
    <w:rsid w:val="00DB1C89"/>
    <w:rsid w:val="00DB3763"/>
    <w:rsid w:val="00DB4029"/>
    <w:rsid w:val="00DB5F4D"/>
    <w:rsid w:val="00DB66F2"/>
    <w:rsid w:val="00DB6DA5"/>
    <w:rsid w:val="00DB7B43"/>
    <w:rsid w:val="00DC076B"/>
    <w:rsid w:val="00DC08C3"/>
    <w:rsid w:val="00DC186F"/>
    <w:rsid w:val="00DC2467"/>
    <w:rsid w:val="00DC252F"/>
    <w:rsid w:val="00DC6050"/>
    <w:rsid w:val="00DC6445"/>
    <w:rsid w:val="00DC6858"/>
    <w:rsid w:val="00DD31D7"/>
    <w:rsid w:val="00DD35E1"/>
    <w:rsid w:val="00DD43EA"/>
    <w:rsid w:val="00DE09FA"/>
    <w:rsid w:val="00DE6F44"/>
    <w:rsid w:val="00DF1B58"/>
    <w:rsid w:val="00DF4B13"/>
    <w:rsid w:val="00E009DA"/>
    <w:rsid w:val="00E037D9"/>
    <w:rsid w:val="00E04637"/>
    <w:rsid w:val="00E04927"/>
    <w:rsid w:val="00E049C4"/>
    <w:rsid w:val="00E11A48"/>
    <w:rsid w:val="00E12679"/>
    <w:rsid w:val="00E130EB"/>
    <w:rsid w:val="00E1394E"/>
    <w:rsid w:val="00E162CD"/>
    <w:rsid w:val="00E17FA5"/>
    <w:rsid w:val="00E21509"/>
    <w:rsid w:val="00E21BFE"/>
    <w:rsid w:val="00E21C88"/>
    <w:rsid w:val="00E223AC"/>
    <w:rsid w:val="00E26930"/>
    <w:rsid w:val="00E27257"/>
    <w:rsid w:val="00E27F4F"/>
    <w:rsid w:val="00E30773"/>
    <w:rsid w:val="00E30B35"/>
    <w:rsid w:val="00E33C65"/>
    <w:rsid w:val="00E3659C"/>
    <w:rsid w:val="00E42FDB"/>
    <w:rsid w:val="00E44702"/>
    <w:rsid w:val="00E4472B"/>
    <w:rsid w:val="00E449D0"/>
    <w:rsid w:val="00E44A34"/>
    <w:rsid w:val="00E4506A"/>
    <w:rsid w:val="00E53F99"/>
    <w:rsid w:val="00E5541D"/>
    <w:rsid w:val="00E56510"/>
    <w:rsid w:val="00E57D15"/>
    <w:rsid w:val="00E62EA8"/>
    <w:rsid w:val="00E65C87"/>
    <w:rsid w:val="00E670CB"/>
    <w:rsid w:val="00E67A6E"/>
    <w:rsid w:val="00E7000B"/>
    <w:rsid w:val="00E70096"/>
    <w:rsid w:val="00E71B43"/>
    <w:rsid w:val="00E75E88"/>
    <w:rsid w:val="00E81612"/>
    <w:rsid w:val="00E82BD7"/>
    <w:rsid w:val="00E859E3"/>
    <w:rsid w:val="00E87D18"/>
    <w:rsid w:val="00E87D62"/>
    <w:rsid w:val="00E90597"/>
    <w:rsid w:val="00E909B4"/>
    <w:rsid w:val="00E94CDA"/>
    <w:rsid w:val="00E9515A"/>
    <w:rsid w:val="00E97333"/>
    <w:rsid w:val="00E9760C"/>
    <w:rsid w:val="00EA21A0"/>
    <w:rsid w:val="00EA486E"/>
    <w:rsid w:val="00EA4FA3"/>
    <w:rsid w:val="00EA650B"/>
    <w:rsid w:val="00EB001B"/>
    <w:rsid w:val="00EB3082"/>
    <w:rsid w:val="00EB6C33"/>
    <w:rsid w:val="00EC1DEA"/>
    <w:rsid w:val="00EC4079"/>
    <w:rsid w:val="00EC6F62"/>
    <w:rsid w:val="00ED2EA2"/>
    <w:rsid w:val="00ED6019"/>
    <w:rsid w:val="00ED7830"/>
    <w:rsid w:val="00EE0E8B"/>
    <w:rsid w:val="00EE2BFF"/>
    <w:rsid w:val="00EE3909"/>
    <w:rsid w:val="00EE6E70"/>
    <w:rsid w:val="00EF41D0"/>
    <w:rsid w:val="00EF4205"/>
    <w:rsid w:val="00EF48C9"/>
    <w:rsid w:val="00EF5939"/>
    <w:rsid w:val="00EF7121"/>
    <w:rsid w:val="00EF7968"/>
    <w:rsid w:val="00F01714"/>
    <w:rsid w:val="00F0258F"/>
    <w:rsid w:val="00F02D06"/>
    <w:rsid w:val="00F056E5"/>
    <w:rsid w:val="00F06FDD"/>
    <w:rsid w:val="00F10819"/>
    <w:rsid w:val="00F10C71"/>
    <w:rsid w:val="00F11219"/>
    <w:rsid w:val="00F12AAF"/>
    <w:rsid w:val="00F16F35"/>
    <w:rsid w:val="00F17559"/>
    <w:rsid w:val="00F2229D"/>
    <w:rsid w:val="00F25ABB"/>
    <w:rsid w:val="00F266F0"/>
    <w:rsid w:val="00F268A4"/>
    <w:rsid w:val="00F26F62"/>
    <w:rsid w:val="00F27963"/>
    <w:rsid w:val="00F30103"/>
    <w:rsid w:val="00F30446"/>
    <w:rsid w:val="00F4135D"/>
    <w:rsid w:val="00F41F1B"/>
    <w:rsid w:val="00F46BD9"/>
    <w:rsid w:val="00F53D61"/>
    <w:rsid w:val="00F55CDC"/>
    <w:rsid w:val="00F60BE0"/>
    <w:rsid w:val="00F6280E"/>
    <w:rsid w:val="00F638B4"/>
    <w:rsid w:val="00F666EC"/>
    <w:rsid w:val="00F6701E"/>
    <w:rsid w:val="00F703C6"/>
    <w:rsid w:val="00F7050A"/>
    <w:rsid w:val="00F75533"/>
    <w:rsid w:val="00F80158"/>
    <w:rsid w:val="00F8036D"/>
    <w:rsid w:val="00F809DC"/>
    <w:rsid w:val="00F844F0"/>
    <w:rsid w:val="00F86EB0"/>
    <w:rsid w:val="00F924DF"/>
    <w:rsid w:val="00F94597"/>
    <w:rsid w:val="00F9483A"/>
    <w:rsid w:val="00F95B2B"/>
    <w:rsid w:val="00FA087B"/>
    <w:rsid w:val="00FA154B"/>
    <w:rsid w:val="00FA3811"/>
    <w:rsid w:val="00FA3B9F"/>
    <w:rsid w:val="00FA3D26"/>
    <w:rsid w:val="00FA3F06"/>
    <w:rsid w:val="00FA4A26"/>
    <w:rsid w:val="00FA601E"/>
    <w:rsid w:val="00FA7084"/>
    <w:rsid w:val="00FA7BEF"/>
    <w:rsid w:val="00FB1105"/>
    <w:rsid w:val="00FB1929"/>
    <w:rsid w:val="00FB5FD9"/>
    <w:rsid w:val="00FB6713"/>
    <w:rsid w:val="00FB7FFE"/>
    <w:rsid w:val="00FC2B0D"/>
    <w:rsid w:val="00FC31ED"/>
    <w:rsid w:val="00FC59D6"/>
    <w:rsid w:val="00FD1398"/>
    <w:rsid w:val="00FD33AB"/>
    <w:rsid w:val="00FD3BA4"/>
    <w:rsid w:val="00FD4724"/>
    <w:rsid w:val="00FD4A68"/>
    <w:rsid w:val="00FD68ED"/>
    <w:rsid w:val="00FD7E00"/>
    <w:rsid w:val="00FE2824"/>
    <w:rsid w:val="00FE2EA5"/>
    <w:rsid w:val="00FE2F0E"/>
    <w:rsid w:val="00FE53F2"/>
    <w:rsid w:val="00FE661F"/>
    <w:rsid w:val="00FE7718"/>
    <w:rsid w:val="00FF0400"/>
    <w:rsid w:val="00FF3D6B"/>
    <w:rsid w:val="00FF5407"/>
    <w:rsid w:val="037E642E"/>
    <w:rsid w:val="077DD8A4"/>
    <w:rsid w:val="09A4DB18"/>
    <w:rsid w:val="0A8A53FE"/>
    <w:rsid w:val="0AB213C8"/>
    <w:rsid w:val="0B8C7B39"/>
    <w:rsid w:val="0C1E870B"/>
    <w:rsid w:val="10D6EDB9"/>
    <w:rsid w:val="1280FC68"/>
    <w:rsid w:val="12917796"/>
    <w:rsid w:val="1326E5FA"/>
    <w:rsid w:val="19CB04E6"/>
    <w:rsid w:val="1F669776"/>
    <w:rsid w:val="22395828"/>
    <w:rsid w:val="256FCBD5"/>
    <w:rsid w:val="2596A38D"/>
    <w:rsid w:val="278E37AD"/>
    <w:rsid w:val="28136F87"/>
    <w:rsid w:val="2B0581E2"/>
    <w:rsid w:val="2C5DE62E"/>
    <w:rsid w:val="334F9AC3"/>
    <w:rsid w:val="34505FBF"/>
    <w:rsid w:val="387321D4"/>
    <w:rsid w:val="394AEB3E"/>
    <w:rsid w:val="3C85F93C"/>
    <w:rsid w:val="3F778475"/>
    <w:rsid w:val="404476FC"/>
    <w:rsid w:val="458F41B0"/>
    <w:rsid w:val="45DBE1A2"/>
    <w:rsid w:val="47A978C8"/>
    <w:rsid w:val="49D8816D"/>
    <w:rsid w:val="4A3654F4"/>
    <w:rsid w:val="4B65858E"/>
    <w:rsid w:val="4B7451CE"/>
    <w:rsid w:val="4C9E0C9F"/>
    <w:rsid w:val="51446318"/>
    <w:rsid w:val="53EADE11"/>
    <w:rsid w:val="54997744"/>
    <w:rsid w:val="56A8D296"/>
    <w:rsid w:val="57B2042C"/>
    <w:rsid w:val="57EDFFFB"/>
    <w:rsid w:val="5A94FDEF"/>
    <w:rsid w:val="5B5408AB"/>
    <w:rsid w:val="5B8DA214"/>
    <w:rsid w:val="5E00E08F"/>
    <w:rsid w:val="61388151"/>
    <w:rsid w:val="636DC5B1"/>
    <w:rsid w:val="638E114B"/>
    <w:rsid w:val="642DC785"/>
    <w:rsid w:val="645B1DFE"/>
    <w:rsid w:val="68E157B7"/>
    <w:rsid w:val="720B7281"/>
    <w:rsid w:val="75A28763"/>
    <w:rsid w:val="7754560D"/>
    <w:rsid w:val="7781EB07"/>
    <w:rsid w:val="7B3B176D"/>
    <w:rsid w:val="7E2C0AE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Calibri" w:cs="Times New Roman"/>
      </w:rPr>
    </w:rPrDefault>
    <w:pPrDefault/>
  </w:docDefaults>
  <w:latentStyles w:count="260" w:defQFormat="0" w:defUnhideWhenUsed="1" w:defSemiHidden="1" w:defUIPriority="99" w:defLockedState="0">
    <w:lsdException w:qFormat="1" w:uiPriority="0" w:semiHidden="0" w:name="Normal"/>
    <w:lsdException w:qFormat="1"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99" w:name="Normal Indent"/>
    <w:lsdException w:qFormat="1" w:unhideWhenUsed="0" w:uiPriority="0" w:name="footnote text"/>
    <w:lsdException w:uiPriority="0" w:name="annotation text"/>
    <w:lsdException w:qFormat="1" w:uiPriority="0" w:semiHidden="0" w:name="header"/>
    <w:lsdException w:qFormat="1" w:uiPriority="99" w:semiHidden="0" w:name="footer"/>
    <w:lsdException w:qFormat="1" w:unhideWhenUsed="0" w:uiPriority="0" w:name="index heading"/>
    <w:lsdException w:qFormat="1" w:uiPriority="35" w:name="caption"/>
    <w:lsdException w:qFormat="1" w:unhideWhenUsed="0" w:uiPriority="0"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11"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uiPriority="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spacing w:before="60" w:after="60" w:line="276" w:lineRule="auto"/>
    </w:pPr>
    <w:rPr>
      <w:rFonts w:ascii="Arial" w:hAnsi="Arial" w:eastAsia="Calibri" w:cs="Times New Roman"/>
      <w:sz w:val="22"/>
      <w:szCs w:val="22"/>
      <w:lang w:val="en-US" w:eastAsia="en-US" w:bidi="ar-SA"/>
    </w:rPr>
  </w:style>
  <w:style w:type="paragraph" w:styleId="2">
    <w:name w:val="heading 1"/>
    <w:basedOn w:val="1"/>
    <w:next w:val="3"/>
    <w:link w:val="51"/>
    <w:unhideWhenUsed/>
    <w:qFormat/>
    <w:uiPriority w:val="9"/>
    <w:pPr>
      <w:keepNext/>
      <w:keepLines/>
      <w:numPr>
        <w:ilvl w:val="0"/>
        <w:numId w:val="1"/>
      </w:numPr>
      <w:spacing w:before="240" w:after="120" w:line="240" w:lineRule="auto"/>
      <w:outlineLvl w:val="0"/>
    </w:pPr>
    <w:rPr>
      <w:b/>
      <w:bCs/>
      <w:sz w:val="26"/>
      <w:szCs w:val="26"/>
    </w:rPr>
  </w:style>
  <w:style w:type="paragraph" w:styleId="4">
    <w:name w:val="heading 2"/>
    <w:basedOn w:val="1"/>
    <w:next w:val="3"/>
    <w:link w:val="52"/>
    <w:unhideWhenUsed/>
    <w:qFormat/>
    <w:uiPriority w:val="9"/>
    <w:pPr>
      <w:keepNext/>
      <w:numPr>
        <w:ilvl w:val="1"/>
        <w:numId w:val="1"/>
      </w:numPr>
      <w:spacing w:before="240" w:after="120" w:line="240" w:lineRule="auto"/>
      <w:outlineLvl w:val="1"/>
    </w:pPr>
    <w:rPr>
      <w:rFonts w:eastAsia="Times New Roman"/>
      <w:b/>
      <w:bCs/>
      <w:sz w:val="24"/>
      <w:szCs w:val="26"/>
    </w:rPr>
  </w:style>
  <w:style w:type="paragraph" w:styleId="5">
    <w:name w:val="heading 3"/>
    <w:basedOn w:val="1"/>
    <w:next w:val="3"/>
    <w:link w:val="92"/>
    <w:unhideWhenUsed/>
    <w:qFormat/>
    <w:uiPriority w:val="0"/>
    <w:pPr>
      <w:keepNext/>
      <w:numPr>
        <w:ilvl w:val="2"/>
        <w:numId w:val="1"/>
      </w:numPr>
      <w:spacing w:before="240" w:after="120" w:line="240" w:lineRule="auto"/>
      <w:outlineLvl w:val="2"/>
    </w:pPr>
    <w:rPr>
      <w:rFonts w:eastAsia="Times New Roman"/>
      <w:b/>
      <w:bCs/>
      <w:szCs w:val="26"/>
    </w:rPr>
  </w:style>
  <w:style w:type="paragraph" w:styleId="6">
    <w:name w:val="heading 4"/>
    <w:basedOn w:val="3"/>
    <w:next w:val="3"/>
    <w:link w:val="86"/>
    <w:unhideWhenUsed/>
    <w:qFormat/>
    <w:uiPriority w:val="0"/>
    <w:pPr>
      <w:keepNext/>
      <w:spacing w:before="0" w:after="0"/>
      <w:ind w:left="720"/>
      <w:outlineLvl w:val="3"/>
    </w:pPr>
    <w:rPr>
      <w:rFonts w:eastAsia="Times New Roman"/>
      <w:bCs/>
      <w:color w:val="FFFFFF" w:themeColor="background1"/>
      <w:sz w:val="6"/>
      <w:szCs w:val="28"/>
      <w14:textFill>
        <w14:solidFill>
          <w14:schemeClr w14:val="bg1"/>
        </w14:solidFill>
      </w14:textFill>
    </w:rPr>
  </w:style>
  <w:style w:type="paragraph" w:styleId="7">
    <w:name w:val="heading 5"/>
    <w:basedOn w:val="1"/>
    <w:next w:val="1"/>
    <w:link w:val="87"/>
    <w:semiHidden/>
    <w:unhideWhenUsed/>
    <w:qFormat/>
    <w:uiPriority w:val="0"/>
    <w:pPr>
      <w:spacing w:before="240" w:line="240" w:lineRule="auto"/>
      <w:outlineLvl w:val="4"/>
    </w:pPr>
    <w:rPr>
      <w:rFonts w:eastAsia="Times New Roman"/>
      <w:b/>
      <w:bCs/>
      <w:i/>
      <w:iCs/>
      <w:sz w:val="26"/>
      <w:szCs w:val="26"/>
    </w:rPr>
  </w:style>
  <w:style w:type="paragraph" w:styleId="8">
    <w:name w:val="heading 6"/>
    <w:basedOn w:val="1"/>
    <w:next w:val="1"/>
    <w:link w:val="88"/>
    <w:semiHidden/>
    <w:unhideWhenUsed/>
    <w:qFormat/>
    <w:uiPriority w:val="0"/>
    <w:pPr>
      <w:spacing w:before="240" w:line="240" w:lineRule="auto"/>
      <w:outlineLvl w:val="5"/>
    </w:pPr>
    <w:rPr>
      <w:rFonts w:eastAsia="Times New Roman"/>
      <w:b/>
      <w:bCs/>
    </w:rPr>
  </w:style>
  <w:style w:type="paragraph" w:styleId="9">
    <w:name w:val="heading 7"/>
    <w:basedOn w:val="1"/>
    <w:next w:val="1"/>
    <w:link w:val="89"/>
    <w:semiHidden/>
    <w:unhideWhenUsed/>
    <w:qFormat/>
    <w:uiPriority w:val="0"/>
    <w:pPr>
      <w:spacing w:before="240" w:line="240" w:lineRule="auto"/>
      <w:outlineLvl w:val="6"/>
    </w:pPr>
    <w:rPr>
      <w:rFonts w:eastAsia="Times New Roman"/>
      <w:sz w:val="20"/>
      <w:szCs w:val="24"/>
    </w:rPr>
  </w:style>
  <w:style w:type="paragraph" w:styleId="10">
    <w:name w:val="heading 8"/>
    <w:basedOn w:val="1"/>
    <w:next w:val="1"/>
    <w:link w:val="90"/>
    <w:semiHidden/>
    <w:unhideWhenUsed/>
    <w:qFormat/>
    <w:uiPriority w:val="0"/>
    <w:pPr>
      <w:spacing w:before="240" w:line="240" w:lineRule="auto"/>
      <w:outlineLvl w:val="7"/>
    </w:pPr>
    <w:rPr>
      <w:rFonts w:eastAsia="Times New Roman"/>
      <w:i/>
      <w:iCs/>
      <w:sz w:val="20"/>
      <w:szCs w:val="24"/>
    </w:rPr>
  </w:style>
  <w:style w:type="paragraph" w:styleId="11">
    <w:name w:val="heading 9"/>
    <w:basedOn w:val="1"/>
    <w:next w:val="1"/>
    <w:link w:val="91"/>
    <w:semiHidden/>
    <w:unhideWhenUsed/>
    <w:qFormat/>
    <w:uiPriority w:val="0"/>
    <w:pPr>
      <w:spacing w:before="240" w:line="240" w:lineRule="auto"/>
      <w:outlineLvl w:val="8"/>
    </w:pPr>
    <w:rPr>
      <w:rFonts w:eastAsia="Times New Roman" w:cs="Aria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3">
    <w:name w:val="Body Text L25"/>
    <w:basedOn w:val="1"/>
    <w:link w:val="106"/>
    <w:qFormat/>
    <w:uiPriority w:val="0"/>
    <w:pPr>
      <w:spacing w:before="120" w:after="120" w:line="240" w:lineRule="auto"/>
      <w:ind w:left="360"/>
    </w:pPr>
    <w:rPr>
      <w:sz w:val="20"/>
    </w:rPr>
  </w:style>
  <w:style w:type="paragraph" w:styleId="14">
    <w:name w:val="Balloon Text"/>
    <w:basedOn w:val="1"/>
    <w:link w:val="60"/>
    <w:semiHidden/>
    <w:unhideWhenUsed/>
    <w:qFormat/>
    <w:uiPriority w:val="99"/>
    <w:pPr>
      <w:spacing w:after="0" w:line="240" w:lineRule="auto"/>
    </w:pPr>
    <w:rPr>
      <w:rFonts w:ascii="Tahoma" w:hAnsi="Tahoma"/>
      <w:sz w:val="16"/>
      <w:szCs w:val="16"/>
    </w:rPr>
  </w:style>
  <w:style w:type="paragraph" w:styleId="15">
    <w:name w:val="Body Text"/>
    <w:basedOn w:val="1"/>
    <w:link w:val="96"/>
    <w:qFormat/>
    <w:uiPriority w:val="0"/>
    <w:pPr>
      <w:spacing w:before="120" w:after="120" w:line="240" w:lineRule="auto"/>
    </w:pPr>
    <w:rPr>
      <w:rFonts w:eastAsia="Times New Roman"/>
      <w:sz w:val="20"/>
      <w:szCs w:val="24"/>
    </w:rPr>
  </w:style>
  <w:style w:type="character" w:styleId="16">
    <w:name w:val="annotation reference"/>
    <w:semiHidden/>
    <w:unhideWhenUsed/>
    <w:qFormat/>
    <w:uiPriority w:val="0"/>
    <w:rPr>
      <w:sz w:val="16"/>
      <w:szCs w:val="16"/>
    </w:rPr>
  </w:style>
  <w:style w:type="paragraph" w:styleId="17">
    <w:name w:val="annotation subject"/>
    <w:basedOn w:val="1"/>
    <w:next w:val="1"/>
    <w:link w:val="84"/>
    <w:semiHidden/>
    <w:unhideWhenUsed/>
    <w:qFormat/>
    <w:uiPriority w:val="99"/>
    <w:rPr>
      <w:b/>
      <w:bCs/>
    </w:rPr>
  </w:style>
  <w:style w:type="paragraph" w:styleId="18">
    <w:name w:val="Document Map"/>
    <w:basedOn w:val="1"/>
    <w:link w:val="73"/>
    <w:semiHidden/>
    <w:unhideWhenUsed/>
    <w:qFormat/>
    <w:uiPriority w:val="99"/>
    <w:pPr>
      <w:spacing w:after="0" w:line="240" w:lineRule="auto"/>
    </w:pPr>
    <w:rPr>
      <w:rFonts w:ascii="Tahoma" w:hAnsi="Tahoma"/>
      <w:sz w:val="16"/>
      <w:szCs w:val="16"/>
    </w:rPr>
  </w:style>
  <w:style w:type="paragraph" w:styleId="19">
    <w:name w:val="endnote text"/>
    <w:basedOn w:val="1"/>
    <w:link w:val="93"/>
    <w:semiHidden/>
    <w:qFormat/>
    <w:uiPriority w:val="0"/>
    <w:pPr>
      <w:spacing w:before="0" w:after="0" w:line="240" w:lineRule="auto"/>
    </w:pPr>
    <w:rPr>
      <w:rFonts w:eastAsia="Times New Roman"/>
      <w:sz w:val="20"/>
      <w:szCs w:val="20"/>
    </w:rPr>
  </w:style>
  <w:style w:type="paragraph" w:styleId="20">
    <w:name w:val="footer"/>
    <w:basedOn w:val="1"/>
    <w:link w:val="59"/>
    <w:autoRedefine/>
    <w:unhideWhenUsed/>
    <w:qFormat/>
    <w:uiPriority w:val="99"/>
    <w:pPr>
      <w:tabs>
        <w:tab w:val="right" w:pos="10080"/>
        <w:tab w:val="right" w:pos="10800"/>
      </w:tabs>
      <w:spacing w:after="0" w:line="240" w:lineRule="auto"/>
    </w:pPr>
    <w:rPr>
      <w:sz w:val="16"/>
    </w:rPr>
  </w:style>
  <w:style w:type="paragraph" w:styleId="21">
    <w:name w:val="footnote text"/>
    <w:basedOn w:val="1"/>
    <w:link w:val="94"/>
    <w:semiHidden/>
    <w:qFormat/>
    <w:uiPriority w:val="0"/>
    <w:pPr>
      <w:spacing w:before="0" w:after="0" w:line="240" w:lineRule="auto"/>
    </w:pPr>
    <w:rPr>
      <w:rFonts w:eastAsia="Times New Roman"/>
      <w:sz w:val="20"/>
      <w:szCs w:val="20"/>
    </w:rPr>
  </w:style>
  <w:style w:type="paragraph" w:styleId="22">
    <w:name w:val="header"/>
    <w:basedOn w:val="1"/>
    <w:link w:val="58"/>
    <w:unhideWhenUsed/>
    <w:qFormat/>
    <w:uiPriority w:val="0"/>
    <w:pPr>
      <w:tabs>
        <w:tab w:val="center" w:pos="4680"/>
        <w:tab w:val="right" w:pos="9360"/>
      </w:tabs>
    </w:pPr>
  </w:style>
  <w:style w:type="paragraph" w:styleId="23">
    <w:name w:val="HTML Preformatted"/>
    <w:basedOn w:val="1"/>
    <w:link w:val="8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eastAsia="Times New Roman"/>
      <w:sz w:val="20"/>
      <w:szCs w:val="20"/>
    </w:rPr>
  </w:style>
  <w:style w:type="character" w:styleId="24">
    <w:name w:val="Hyperlink"/>
    <w:basedOn w:val="12"/>
    <w:unhideWhenUsed/>
    <w:qFormat/>
    <w:uiPriority w:val="0"/>
    <w:rPr>
      <w:color w:val="0000FF" w:themeColor="hyperlink"/>
      <w:u w:val="single"/>
      <w14:textFill>
        <w14:solidFill>
          <w14:schemeClr w14:val="hlink"/>
        </w14:solidFill>
      </w14:textFill>
    </w:rPr>
  </w:style>
  <w:style w:type="paragraph" w:styleId="25">
    <w:name w:val="index 1"/>
    <w:basedOn w:val="1"/>
    <w:next w:val="1"/>
    <w:autoRedefine/>
    <w:semiHidden/>
    <w:qFormat/>
    <w:uiPriority w:val="0"/>
    <w:pPr>
      <w:spacing w:before="0" w:after="0" w:line="240" w:lineRule="auto"/>
      <w:ind w:left="240" w:hanging="240"/>
    </w:pPr>
    <w:rPr>
      <w:rFonts w:eastAsia="Times New Roman"/>
      <w:sz w:val="20"/>
      <w:szCs w:val="24"/>
    </w:rPr>
  </w:style>
  <w:style w:type="paragraph" w:styleId="26">
    <w:name w:val="index 2"/>
    <w:basedOn w:val="1"/>
    <w:next w:val="1"/>
    <w:autoRedefine/>
    <w:semiHidden/>
    <w:qFormat/>
    <w:uiPriority w:val="0"/>
    <w:pPr>
      <w:spacing w:before="0" w:after="0" w:line="240" w:lineRule="auto"/>
      <w:ind w:left="480" w:hanging="240"/>
    </w:pPr>
    <w:rPr>
      <w:rFonts w:eastAsia="Times New Roman"/>
      <w:sz w:val="20"/>
      <w:szCs w:val="24"/>
    </w:rPr>
  </w:style>
  <w:style w:type="paragraph" w:styleId="27">
    <w:name w:val="index 3"/>
    <w:basedOn w:val="1"/>
    <w:next w:val="1"/>
    <w:autoRedefine/>
    <w:semiHidden/>
    <w:qFormat/>
    <w:uiPriority w:val="0"/>
    <w:pPr>
      <w:spacing w:before="0" w:after="0" w:line="240" w:lineRule="auto"/>
      <w:ind w:left="720" w:hanging="240"/>
    </w:pPr>
    <w:rPr>
      <w:rFonts w:eastAsia="Times New Roman"/>
      <w:sz w:val="20"/>
      <w:szCs w:val="24"/>
    </w:rPr>
  </w:style>
  <w:style w:type="paragraph" w:styleId="28">
    <w:name w:val="index 4"/>
    <w:basedOn w:val="1"/>
    <w:next w:val="1"/>
    <w:autoRedefine/>
    <w:semiHidden/>
    <w:qFormat/>
    <w:uiPriority w:val="0"/>
    <w:pPr>
      <w:spacing w:before="0" w:after="0" w:line="240" w:lineRule="auto"/>
      <w:ind w:left="960" w:hanging="240"/>
    </w:pPr>
    <w:rPr>
      <w:rFonts w:eastAsia="Times New Roman"/>
      <w:sz w:val="20"/>
      <w:szCs w:val="24"/>
    </w:rPr>
  </w:style>
  <w:style w:type="paragraph" w:styleId="29">
    <w:name w:val="index 5"/>
    <w:basedOn w:val="1"/>
    <w:next w:val="1"/>
    <w:autoRedefine/>
    <w:semiHidden/>
    <w:qFormat/>
    <w:uiPriority w:val="0"/>
    <w:pPr>
      <w:spacing w:before="0" w:after="0" w:line="240" w:lineRule="auto"/>
      <w:ind w:left="1200" w:hanging="240"/>
    </w:pPr>
    <w:rPr>
      <w:rFonts w:eastAsia="Times New Roman"/>
      <w:sz w:val="20"/>
      <w:szCs w:val="24"/>
    </w:rPr>
  </w:style>
  <w:style w:type="paragraph" w:styleId="30">
    <w:name w:val="index 6"/>
    <w:basedOn w:val="1"/>
    <w:next w:val="1"/>
    <w:autoRedefine/>
    <w:semiHidden/>
    <w:qFormat/>
    <w:uiPriority w:val="0"/>
    <w:pPr>
      <w:spacing w:before="0" w:after="0" w:line="240" w:lineRule="auto"/>
      <w:ind w:left="1440" w:hanging="240"/>
    </w:pPr>
    <w:rPr>
      <w:rFonts w:eastAsia="Times New Roman"/>
      <w:sz w:val="20"/>
      <w:szCs w:val="24"/>
    </w:rPr>
  </w:style>
  <w:style w:type="paragraph" w:styleId="31">
    <w:name w:val="index 7"/>
    <w:basedOn w:val="1"/>
    <w:next w:val="1"/>
    <w:autoRedefine/>
    <w:semiHidden/>
    <w:qFormat/>
    <w:uiPriority w:val="0"/>
    <w:pPr>
      <w:spacing w:before="0" w:after="0" w:line="240" w:lineRule="auto"/>
      <w:ind w:left="1680" w:hanging="240"/>
    </w:pPr>
    <w:rPr>
      <w:rFonts w:eastAsia="Times New Roman"/>
      <w:sz w:val="20"/>
      <w:szCs w:val="24"/>
    </w:rPr>
  </w:style>
  <w:style w:type="paragraph" w:styleId="32">
    <w:name w:val="index 8"/>
    <w:basedOn w:val="1"/>
    <w:next w:val="1"/>
    <w:autoRedefine/>
    <w:semiHidden/>
    <w:qFormat/>
    <w:uiPriority w:val="0"/>
    <w:pPr>
      <w:spacing w:before="0" w:after="0" w:line="240" w:lineRule="auto"/>
      <w:ind w:left="1920" w:hanging="240"/>
    </w:pPr>
    <w:rPr>
      <w:rFonts w:eastAsia="Times New Roman"/>
      <w:sz w:val="20"/>
      <w:szCs w:val="24"/>
    </w:rPr>
  </w:style>
  <w:style w:type="paragraph" w:styleId="33">
    <w:name w:val="index 9"/>
    <w:basedOn w:val="1"/>
    <w:next w:val="1"/>
    <w:autoRedefine/>
    <w:semiHidden/>
    <w:qFormat/>
    <w:uiPriority w:val="0"/>
    <w:pPr>
      <w:spacing w:before="0" w:after="0" w:line="240" w:lineRule="auto"/>
      <w:ind w:left="2160" w:hanging="240"/>
    </w:pPr>
    <w:rPr>
      <w:rFonts w:eastAsia="Times New Roman"/>
      <w:sz w:val="20"/>
      <w:szCs w:val="24"/>
    </w:rPr>
  </w:style>
  <w:style w:type="paragraph" w:styleId="34">
    <w:name w:val="index heading"/>
    <w:basedOn w:val="1"/>
    <w:next w:val="25"/>
    <w:semiHidden/>
    <w:qFormat/>
    <w:uiPriority w:val="0"/>
    <w:pPr>
      <w:spacing w:before="0" w:after="0" w:line="240" w:lineRule="auto"/>
    </w:pPr>
    <w:rPr>
      <w:rFonts w:eastAsia="Times New Roman" w:cs="Arial"/>
      <w:b/>
      <w:bCs/>
      <w:sz w:val="20"/>
      <w:szCs w:val="24"/>
    </w:rPr>
  </w:style>
  <w:style w:type="paragraph" w:styleId="35">
    <w:name w:val="macro"/>
    <w:link w:val="95"/>
    <w:semiHidden/>
    <w:qFormat/>
    <w:uiPriority w:val="0"/>
    <w:pPr>
      <w:tabs>
        <w:tab w:val="left" w:pos="480"/>
        <w:tab w:val="left" w:pos="960"/>
        <w:tab w:val="left" w:pos="1440"/>
        <w:tab w:val="left" w:pos="1920"/>
        <w:tab w:val="left" w:pos="2400"/>
        <w:tab w:val="left" w:pos="2880"/>
        <w:tab w:val="left" w:pos="3360"/>
        <w:tab w:val="left" w:pos="3840"/>
        <w:tab w:val="left" w:pos="4320"/>
      </w:tabs>
    </w:pPr>
    <w:rPr>
      <w:rFonts w:ascii="Courier New" w:hAnsi="Courier New" w:eastAsia="Times New Roman" w:cs="Courier New"/>
      <w:lang w:val="en-US" w:eastAsia="en-US" w:bidi="ar-SA"/>
    </w:rPr>
  </w:style>
  <w:style w:type="paragraph" w:styleId="36">
    <w:name w:val="Normal (Web)"/>
    <w:basedOn w:val="1"/>
    <w:semiHidden/>
    <w:unhideWhenUsed/>
    <w:qFormat/>
    <w:uiPriority w:val="99"/>
    <w:pPr>
      <w:spacing w:before="100" w:beforeAutospacing="1" w:after="100" w:afterAutospacing="1" w:line="240" w:lineRule="auto"/>
    </w:pPr>
    <w:rPr>
      <w:rFonts w:ascii="Times New Roman" w:hAnsi="Times New Roman" w:eastAsia="Times New Roman"/>
      <w:sz w:val="24"/>
      <w:szCs w:val="24"/>
    </w:rPr>
  </w:style>
  <w:style w:type="table" w:styleId="37">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8">
    <w:name w:val="table of authorities"/>
    <w:basedOn w:val="1"/>
    <w:next w:val="1"/>
    <w:semiHidden/>
    <w:qFormat/>
    <w:uiPriority w:val="0"/>
    <w:pPr>
      <w:spacing w:before="0" w:after="0" w:line="240" w:lineRule="auto"/>
      <w:ind w:left="240" w:hanging="240"/>
    </w:pPr>
    <w:rPr>
      <w:rFonts w:eastAsia="Times New Roman"/>
      <w:sz w:val="20"/>
      <w:szCs w:val="24"/>
    </w:rPr>
  </w:style>
  <w:style w:type="paragraph" w:styleId="39">
    <w:name w:val="table of figures"/>
    <w:basedOn w:val="1"/>
    <w:next w:val="1"/>
    <w:semiHidden/>
    <w:qFormat/>
    <w:uiPriority w:val="0"/>
    <w:pPr>
      <w:spacing w:before="0" w:after="0" w:line="240" w:lineRule="auto"/>
      <w:ind w:left="480" w:hanging="480"/>
    </w:pPr>
    <w:rPr>
      <w:rFonts w:eastAsia="Times New Roman"/>
      <w:sz w:val="20"/>
      <w:szCs w:val="24"/>
    </w:rPr>
  </w:style>
  <w:style w:type="paragraph" w:styleId="40">
    <w:name w:val="Title"/>
    <w:basedOn w:val="1"/>
    <w:next w:val="3"/>
    <w:link w:val="101"/>
    <w:qFormat/>
    <w:uiPriority w:val="0"/>
    <w:pPr>
      <w:spacing w:before="0" w:after="120" w:line="240" w:lineRule="auto"/>
      <w:contextualSpacing/>
    </w:pPr>
    <w:rPr>
      <w:rFonts w:eastAsiaTheme="majorEastAsia" w:cstheme="majorBidi"/>
      <w:b/>
      <w:kern w:val="28"/>
      <w:sz w:val="32"/>
      <w:szCs w:val="56"/>
    </w:rPr>
  </w:style>
  <w:style w:type="paragraph" w:styleId="41">
    <w:name w:val="toa heading"/>
    <w:basedOn w:val="1"/>
    <w:next w:val="1"/>
    <w:semiHidden/>
    <w:qFormat/>
    <w:uiPriority w:val="0"/>
    <w:pPr>
      <w:spacing w:before="120" w:after="0" w:line="240" w:lineRule="auto"/>
    </w:pPr>
    <w:rPr>
      <w:rFonts w:eastAsia="Times New Roman" w:cs="Arial"/>
      <w:b/>
      <w:bCs/>
      <w:sz w:val="20"/>
      <w:szCs w:val="24"/>
    </w:rPr>
  </w:style>
  <w:style w:type="paragraph" w:styleId="42">
    <w:name w:val="toc 1"/>
    <w:basedOn w:val="1"/>
    <w:next w:val="1"/>
    <w:autoRedefine/>
    <w:semiHidden/>
    <w:qFormat/>
    <w:uiPriority w:val="0"/>
    <w:pPr>
      <w:spacing w:before="0" w:after="0" w:line="240" w:lineRule="auto"/>
    </w:pPr>
    <w:rPr>
      <w:rFonts w:eastAsia="Times New Roman"/>
      <w:sz w:val="20"/>
      <w:szCs w:val="24"/>
    </w:rPr>
  </w:style>
  <w:style w:type="paragraph" w:styleId="43">
    <w:name w:val="toc 2"/>
    <w:basedOn w:val="1"/>
    <w:next w:val="1"/>
    <w:autoRedefine/>
    <w:semiHidden/>
    <w:qFormat/>
    <w:uiPriority w:val="0"/>
    <w:pPr>
      <w:spacing w:before="0" w:after="0" w:line="240" w:lineRule="auto"/>
      <w:ind w:left="240"/>
    </w:pPr>
    <w:rPr>
      <w:rFonts w:eastAsia="Times New Roman"/>
      <w:sz w:val="20"/>
      <w:szCs w:val="24"/>
    </w:rPr>
  </w:style>
  <w:style w:type="paragraph" w:styleId="44">
    <w:name w:val="toc 3"/>
    <w:basedOn w:val="1"/>
    <w:next w:val="1"/>
    <w:autoRedefine/>
    <w:semiHidden/>
    <w:qFormat/>
    <w:uiPriority w:val="0"/>
    <w:pPr>
      <w:spacing w:before="0" w:after="0" w:line="240" w:lineRule="auto"/>
      <w:ind w:left="480"/>
    </w:pPr>
    <w:rPr>
      <w:rFonts w:eastAsia="Times New Roman"/>
      <w:sz w:val="20"/>
      <w:szCs w:val="24"/>
    </w:rPr>
  </w:style>
  <w:style w:type="paragraph" w:styleId="45">
    <w:name w:val="toc 4"/>
    <w:basedOn w:val="1"/>
    <w:next w:val="1"/>
    <w:autoRedefine/>
    <w:semiHidden/>
    <w:qFormat/>
    <w:uiPriority w:val="0"/>
    <w:pPr>
      <w:spacing w:before="0" w:after="0" w:line="240" w:lineRule="auto"/>
      <w:ind w:left="720"/>
    </w:pPr>
    <w:rPr>
      <w:rFonts w:eastAsia="Times New Roman"/>
      <w:sz w:val="20"/>
      <w:szCs w:val="24"/>
    </w:rPr>
  </w:style>
  <w:style w:type="paragraph" w:styleId="46">
    <w:name w:val="toc 5"/>
    <w:basedOn w:val="1"/>
    <w:next w:val="1"/>
    <w:autoRedefine/>
    <w:semiHidden/>
    <w:qFormat/>
    <w:uiPriority w:val="0"/>
    <w:pPr>
      <w:spacing w:before="0" w:after="0" w:line="240" w:lineRule="auto"/>
      <w:ind w:left="960"/>
    </w:pPr>
    <w:rPr>
      <w:rFonts w:eastAsia="Times New Roman"/>
      <w:sz w:val="20"/>
      <w:szCs w:val="24"/>
    </w:rPr>
  </w:style>
  <w:style w:type="paragraph" w:styleId="47">
    <w:name w:val="toc 6"/>
    <w:basedOn w:val="1"/>
    <w:next w:val="1"/>
    <w:autoRedefine/>
    <w:semiHidden/>
    <w:qFormat/>
    <w:uiPriority w:val="0"/>
    <w:pPr>
      <w:spacing w:before="0" w:after="0" w:line="240" w:lineRule="auto"/>
      <w:ind w:left="1200"/>
    </w:pPr>
    <w:rPr>
      <w:rFonts w:eastAsia="Times New Roman"/>
      <w:sz w:val="20"/>
      <w:szCs w:val="24"/>
    </w:rPr>
  </w:style>
  <w:style w:type="paragraph" w:styleId="48">
    <w:name w:val="toc 7"/>
    <w:basedOn w:val="1"/>
    <w:next w:val="1"/>
    <w:autoRedefine/>
    <w:semiHidden/>
    <w:qFormat/>
    <w:uiPriority w:val="0"/>
    <w:pPr>
      <w:spacing w:before="0" w:after="0" w:line="240" w:lineRule="auto"/>
      <w:ind w:left="1440"/>
    </w:pPr>
    <w:rPr>
      <w:rFonts w:eastAsia="Times New Roman"/>
      <w:sz w:val="20"/>
      <w:szCs w:val="24"/>
    </w:rPr>
  </w:style>
  <w:style w:type="paragraph" w:styleId="49">
    <w:name w:val="toc 8"/>
    <w:basedOn w:val="1"/>
    <w:next w:val="1"/>
    <w:autoRedefine/>
    <w:semiHidden/>
    <w:qFormat/>
    <w:uiPriority w:val="0"/>
    <w:pPr>
      <w:spacing w:before="0" w:after="0" w:line="240" w:lineRule="auto"/>
      <w:ind w:left="1680"/>
    </w:pPr>
    <w:rPr>
      <w:rFonts w:eastAsia="Times New Roman"/>
      <w:sz w:val="20"/>
      <w:szCs w:val="24"/>
    </w:rPr>
  </w:style>
  <w:style w:type="paragraph" w:styleId="50">
    <w:name w:val="toc 9"/>
    <w:basedOn w:val="1"/>
    <w:next w:val="1"/>
    <w:autoRedefine/>
    <w:semiHidden/>
    <w:qFormat/>
    <w:uiPriority w:val="0"/>
    <w:pPr>
      <w:spacing w:before="0" w:after="0" w:line="240" w:lineRule="auto"/>
      <w:ind w:left="1920"/>
    </w:pPr>
    <w:rPr>
      <w:rFonts w:eastAsia="Times New Roman"/>
      <w:sz w:val="20"/>
      <w:szCs w:val="24"/>
    </w:rPr>
  </w:style>
  <w:style w:type="character" w:customStyle="1" w:styleId="51">
    <w:name w:val="Heading 1 Char"/>
    <w:link w:val="2"/>
    <w:qFormat/>
    <w:uiPriority w:val="9"/>
    <w:rPr>
      <w:b/>
      <w:bCs/>
      <w:sz w:val="26"/>
      <w:szCs w:val="26"/>
    </w:rPr>
  </w:style>
  <w:style w:type="character" w:customStyle="1" w:styleId="52">
    <w:name w:val="Heading 2 Char"/>
    <w:link w:val="4"/>
    <w:qFormat/>
    <w:uiPriority w:val="9"/>
    <w:rPr>
      <w:rFonts w:eastAsia="Times New Roman"/>
      <w:b/>
      <w:bCs/>
      <w:sz w:val="24"/>
      <w:szCs w:val="26"/>
    </w:rPr>
  </w:style>
  <w:style w:type="paragraph" w:customStyle="1" w:styleId="53">
    <w:name w:val="Client Note"/>
    <w:basedOn w:val="1"/>
    <w:next w:val="1"/>
    <w:autoRedefine/>
    <w:semiHidden/>
    <w:unhideWhenUsed/>
    <w:qFormat/>
    <w:uiPriority w:val="0"/>
    <w:pPr>
      <w:spacing w:after="0" w:line="240" w:lineRule="auto"/>
    </w:pPr>
    <w:rPr>
      <w:i/>
      <w:color w:val="FF0000"/>
    </w:rPr>
  </w:style>
  <w:style w:type="paragraph" w:customStyle="1" w:styleId="54">
    <w:name w:val="Answer Line L25"/>
    <w:basedOn w:val="3"/>
    <w:next w:val="3"/>
    <w:qFormat/>
    <w:uiPriority w:val="0"/>
    <w:rPr>
      <w:b/>
      <w:i/>
      <w:color w:val="FFFFFF" w:themeColor="background1"/>
      <w14:textFill>
        <w14:solidFill>
          <w14:schemeClr w14:val="bg1"/>
        </w14:solidFill>
      </w14:textFill>
    </w:rPr>
  </w:style>
  <w:style w:type="paragraph" w:customStyle="1" w:styleId="55">
    <w:name w:val="Page Head"/>
    <w:basedOn w:val="1"/>
    <w:qFormat/>
    <w:uiPriority w:val="0"/>
    <w:pPr>
      <w:pBdr>
        <w:bottom w:val="single" w:color="auto" w:sz="18" w:space="1"/>
      </w:pBdr>
      <w:tabs>
        <w:tab w:val="right" w:pos="10080"/>
      </w:tabs>
    </w:pPr>
    <w:rPr>
      <w:b/>
      <w:sz w:val="20"/>
    </w:rPr>
  </w:style>
  <w:style w:type="paragraph" w:customStyle="1" w:styleId="56">
    <w:name w:val="Answer Line L50"/>
    <w:basedOn w:val="54"/>
    <w:next w:val="57"/>
    <w:qFormat/>
    <w:uiPriority w:val="0"/>
    <w:pPr>
      <w:ind w:left="720"/>
    </w:pPr>
  </w:style>
  <w:style w:type="paragraph" w:customStyle="1" w:styleId="57">
    <w:name w:val="Body Text L50"/>
    <w:basedOn w:val="1"/>
    <w:link w:val="115"/>
    <w:qFormat/>
    <w:uiPriority w:val="0"/>
    <w:pPr>
      <w:spacing w:before="120" w:after="120" w:line="240" w:lineRule="auto"/>
      <w:ind w:left="720"/>
    </w:pPr>
    <w:rPr>
      <w:sz w:val="20"/>
    </w:rPr>
  </w:style>
  <w:style w:type="character" w:customStyle="1" w:styleId="58">
    <w:name w:val="Header Char"/>
    <w:basedOn w:val="12"/>
    <w:link w:val="22"/>
    <w:qFormat/>
    <w:uiPriority w:val="0"/>
    <w:rPr>
      <w:sz w:val="22"/>
      <w:szCs w:val="22"/>
    </w:rPr>
  </w:style>
  <w:style w:type="character" w:customStyle="1" w:styleId="59">
    <w:name w:val="Footer Char"/>
    <w:link w:val="20"/>
    <w:qFormat/>
    <w:uiPriority w:val="99"/>
    <w:rPr>
      <w:sz w:val="16"/>
      <w:szCs w:val="22"/>
    </w:rPr>
  </w:style>
  <w:style w:type="character" w:customStyle="1" w:styleId="60">
    <w:name w:val="Balloon Text Char"/>
    <w:link w:val="14"/>
    <w:semiHidden/>
    <w:qFormat/>
    <w:uiPriority w:val="99"/>
    <w:rPr>
      <w:rFonts w:ascii="Tahoma" w:hAnsi="Tahoma"/>
      <w:sz w:val="16"/>
      <w:szCs w:val="16"/>
    </w:rPr>
  </w:style>
  <w:style w:type="paragraph" w:customStyle="1" w:styleId="61">
    <w:name w:val="Table Text"/>
    <w:basedOn w:val="1"/>
    <w:link w:val="62"/>
    <w:qFormat/>
    <w:uiPriority w:val="0"/>
    <w:pPr>
      <w:spacing w:line="240" w:lineRule="auto"/>
    </w:pPr>
    <w:rPr>
      <w:sz w:val="20"/>
      <w:szCs w:val="20"/>
    </w:rPr>
  </w:style>
  <w:style w:type="character" w:customStyle="1" w:styleId="62">
    <w:name w:val="Table Text Char"/>
    <w:link w:val="61"/>
    <w:qFormat/>
    <w:uiPriority w:val="0"/>
  </w:style>
  <w:style w:type="paragraph" w:customStyle="1" w:styleId="63">
    <w:name w:val="Table Heading"/>
    <w:basedOn w:val="1"/>
    <w:qFormat/>
    <w:uiPriority w:val="0"/>
    <w:pPr>
      <w:keepNext/>
      <w:spacing w:before="120" w:after="120"/>
      <w:jc w:val="center"/>
    </w:pPr>
    <w:rPr>
      <w:b/>
      <w:sz w:val="20"/>
    </w:rPr>
  </w:style>
  <w:style w:type="paragraph" w:customStyle="1" w:styleId="64">
    <w:name w:val="Bullet level 1"/>
    <w:basedOn w:val="3"/>
    <w:qFormat/>
    <w:uiPriority w:val="0"/>
    <w:pPr>
      <w:numPr>
        <w:ilvl w:val="0"/>
        <w:numId w:val="2"/>
      </w:numPr>
    </w:pPr>
  </w:style>
  <w:style w:type="paragraph" w:customStyle="1" w:styleId="65">
    <w:name w:val="Bullet level 2"/>
    <w:basedOn w:val="3"/>
    <w:qFormat/>
    <w:uiPriority w:val="0"/>
    <w:pPr>
      <w:numPr>
        <w:ilvl w:val="0"/>
        <w:numId w:val="3"/>
      </w:numPr>
      <w:ind w:left="1080"/>
    </w:pPr>
  </w:style>
  <w:style w:type="paragraph" w:customStyle="1" w:styleId="66">
    <w:name w:val="Inst Note Red"/>
    <w:basedOn w:val="1"/>
    <w:qFormat/>
    <w:uiPriority w:val="0"/>
    <w:pPr>
      <w:spacing w:line="240" w:lineRule="auto"/>
    </w:pPr>
    <w:rPr>
      <w:color w:val="EE0000"/>
      <w:sz w:val="20"/>
    </w:rPr>
  </w:style>
  <w:style w:type="paragraph" w:customStyle="1" w:styleId="67">
    <w:name w:val="Config Window"/>
    <w:basedOn w:val="15"/>
    <w:next w:val="3"/>
    <w:qFormat/>
    <w:uiPriority w:val="0"/>
    <w:pPr>
      <w:spacing w:before="0" w:after="0"/>
    </w:pPr>
    <w:rPr>
      <w:i/>
      <w:color w:val="FFFFFF" w:themeColor="background1"/>
      <w:sz w:val="6"/>
      <w14:textFill>
        <w14:solidFill>
          <w14:schemeClr w14:val="bg1"/>
        </w14:solidFill>
      </w14:textFill>
    </w:rPr>
  </w:style>
  <w:style w:type="paragraph" w:customStyle="1" w:styleId="68">
    <w:name w:val="SubStep Alpha"/>
    <w:basedOn w:val="3"/>
    <w:qFormat/>
    <w:uiPriority w:val="0"/>
    <w:pPr>
      <w:numPr>
        <w:ilvl w:val="3"/>
        <w:numId w:val="1"/>
      </w:numPr>
    </w:pPr>
  </w:style>
  <w:style w:type="paragraph" w:customStyle="1" w:styleId="69">
    <w:name w:val="CMD"/>
    <w:basedOn w:val="3"/>
    <w:link w:val="99"/>
    <w:qFormat/>
    <w:uiPriority w:val="0"/>
    <w:pPr>
      <w:spacing w:before="60" w:after="60"/>
      <w:ind w:left="720"/>
    </w:pPr>
    <w:rPr>
      <w:rFonts w:ascii="Courier New" w:hAnsi="Courier New"/>
    </w:rPr>
  </w:style>
  <w:style w:type="paragraph" w:customStyle="1" w:styleId="70">
    <w:name w:val="Inst Note Red L50"/>
    <w:basedOn w:val="66"/>
    <w:next w:val="1"/>
    <w:qFormat/>
    <w:uiPriority w:val="0"/>
    <w:pPr>
      <w:spacing w:before="120" w:after="120"/>
      <w:ind w:left="720"/>
    </w:pPr>
  </w:style>
  <w:style w:type="paragraph" w:customStyle="1" w:styleId="71">
    <w:name w:val="DevConfigs"/>
    <w:basedOn w:val="1"/>
    <w:link w:val="118"/>
    <w:qFormat/>
    <w:uiPriority w:val="0"/>
    <w:pPr>
      <w:spacing w:before="0" w:after="0"/>
    </w:pPr>
    <w:rPr>
      <w:rFonts w:ascii="Courier New" w:hAnsi="Courier New"/>
      <w:sz w:val="20"/>
    </w:rPr>
  </w:style>
  <w:style w:type="paragraph" w:customStyle="1" w:styleId="72">
    <w:name w:val="Visual"/>
    <w:basedOn w:val="1"/>
    <w:qFormat/>
    <w:uiPriority w:val="0"/>
    <w:pPr>
      <w:spacing w:before="240" w:after="240"/>
      <w:jc w:val="center"/>
    </w:pPr>
  </w:style>
  <w:style w:type="character" w:customStyle="1" w:styleId="73">
    <w:name w:val="Document Map Char"/>
    <w:link w:val="18"/>
    <w:semiHidden/>
    <w:qFormat/>
    <w:uiPriority w:val="99"/>
    <w:rPr>
      <w:rFonts w:ascii="Tahoma" w:hAnsi="Tahoma"/>
      <w:sz w:val="16"/>
      <w:szCs w:val="16"/>
    </w:rPr>
  </w:style>
  <w:style w:type="character" w:customStyle="1" w:styleId="74">
    <w:name w:val="Lab Title Inst Vers (red)"/>
    <w:qFormat/>
    <w:uiPriority w:val="1"/>
    <w:rPr>
      <w:rFonts w:ascii="Arial" w:hAnsi="Arial"/>
      <w:b/>
      <w:color w:val="EE0000"/>
      <w:sz w:val="32"/>
    </w:rPr>
  </w:style>
  <w:style w:type="character" w:customStyle="1" w:styleId="75">
    <w:name w:val="Heading 1 Gray"/>
    <w:basedOn w:val="51"/>
    <w:qFormat/>
    <w:uiPriority w:val="1"/>
    <w:rPr>
      <w:rFonts w:ascii="Arial" w:hAnsi="Arial"/>
      <w:b w:val="0"/>
      <w:sz w:val="26"/>
      <w:szCs w:val="26"/>
      <w:shd w:val="clear" w:color="auto" w:fill="D8D8D8" w:themeFill="background1" w:themeFillShade="D9"/>
    </w:rPr>
  </w:style>
  <w:style w:type="paragraph" w:customStyle="1" w:styleId="76">
    <w:name w:val="SubStep Num"/>
    <w:basedOn w:val="3"/>
    <w:qFormat/>
    <w:uiPriority w:val="0"/>
    <w:pPr>
      <w:numPr>
        <w:ilvl w:val="4"/>
        <w:numId w:val="1"/>
      </w:numPr>
    </w:pPr>
  </w:style>
  <w:style w:type="table" w:customStyle="1" w:styleId="77">
    <w:name w:val="Light List - Accent 11"/>
    <w:basedOn w:val="13"/>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78">
    <w:name w:val="Lab_Table_Style"/>
    <w:basedOn w:val="13"/>
    <w:qFormat/>
    <w:uiPriority w:val="99"/>
    <w:tblPr>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rPr>
        <w:tblHeader/>
      </w:t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DBE5F1"/>
      </w:tcPr>
    </w:tblStylePr>
  </w:style>
  <w:style w:type="character" w:customStyle="1" w:styleId="79">
    <w:name w:val="DevConfig Gray"/>
    <w:qFormat/>
    <w:uiPriority w:val="1"/>
    <w:rPr>
      <w:rFonts w:ascii="Courier New" w:hAnsi="Courier New"/>
      <w:b/>
      <w:color w:val="auto"/>
      <w:sz w:val="20"/>
      <w:shd w:val="clear" w:color="auto" w:fill="D8D8D8" w:themeFill="background1" w:themeFillShade="D9"/>
    </w:rPr>
  </w:style>
  <w:style w:type="paragraph" w:customStyle="1" w:styleId="80">
    <w:name w:val="CMD Output"/>
    <w:basedOn w:val="3"/>
    <w:link w:val="107"/>
    <w:qFormat/>
    <w:uiPriority w:val="0"/>
    <w:pPr>
      <w:spacing w:before="60" w:after="60"/>
      <w:ind w:left="720"/>
    </w:pPr>
    <w:rPr>
      <w:rFonts w:ascii="Courier New" w:hAnsi="Courier New"/>
      <w:sz w:val="18"/>
    </w:rPr>
  </w:style>
  <w:style w:type="paragraph" w:customStyle="1" w:styleId="81">
    <w:name w:val="Inst Note Red L25"/>
    <w:basedOn w:val="3"/>
    <w:next w:val="3"/>
    <w:qFormat/>
    <w:uiPriority w:val="0"/>
    <w:rPr>
      <w:color w:val="EE0000"/>
    </w:rPr>
  </w:style>
  <w:style w:type="paragraph" w:customStyle="1" w:styleId="82">
    <w:name w:val="Body Text L25 Bold"/>
    <w:basedOn w:val="3"/>
    <w:qFormat/>
    <w:uiPriority w:val="0"/>
    <w:rPr>
      <w:b/>
    </w:rPr>
  </w:style>
  <w:style w:type="character" w:customStyle="1" w:styleId="83">
    <w:name w:val="HTML Preformatted Char"/>
    <w:link w:val="23"/>
    <w:semiHidden/>
    <w:qFormat/>
    <w:uiPriority w:val="99"/>
    <w:rPr>
      <w:rFonts w:ascii="Courier New" w:hAnsi="Courier New" w:eastAsia="Times New Roman"/>
    </w:rPr>
  </w:style>
  <w:style w:type="character" w:customStyle="1" w:styleId="84">
    <w:name w:val="Comment Subject Char"/>
    <w:link w:val="17"/>
    <w:semiHidden/>
    <w:qFormat/>
    <w:uiPriority w:val="99"/>
    <w:rPr>
      <w:b/>
      <w:bCs/>
    </w:rPr>
  </w:style>
  <w:style w:type="paragraph" w:customStyle="1" w:styleId="85">
    <w:name w:val="Reflection Q"/>
    <w:basedOn w:val="3"/>
    <w:qFormat/>
    <w:uiPriority w:val="0"/>
    <w:pPr>
      <w:keepNext/>
      <w:numPr>
        <w:ilvl w:val="1"/>
        <w:numId w:val="4"/>
      </w:numPr>
    </w:pPr>
  </w:style>
  <w:style w:type="character" w:customStyle="1" w:styleId="86">
    <w:name w:val="Heading 4 Char"/>
    <w:basedOn w:val="12"/>
    <w:link w:val="6"/>
    <w:qFormat/>
    <w:uiPriority w:val="0"/>
    <w:rPr>
      <w:rFonts w:eastAsia="Times New Roman"/>
      <w:bCs/>
      <w:color w:val="FFFFFF" w:themeColor="background1"/>
      <w:sz w:val="6"/>
      <w:szCs w:val="28"/>
      <w14:textFill>
        <w14:solidFill>
          <w14:schemeClr w14:val="bg1"/>
        </w14:solidFill>
      </w14:textFill>
    </w:rPr>
  </w:style>
  <w:style w:type="character" w:customStyle="1" w:styleId="87">
    <w:name w:val="Heading 5 Char"/>
    <w:basedOn w:val="12"/>
    <w:link w:val="7"/>
    <w:semiHidden/>
    <w:qFormat/>
    <w:uiPriority w:val="0"/>
    <w:rPr>
      <w:rFonts w:eastAsia="Times New Roman"/>
      <w:b/>
      <w:bCs/>
      <w:i/>
      <w:iCs/>
      <w:sz w:val="26"/>
      <w:szCs w:val="26"/>
    </w:rPr>
  </w:style>
  <w:style w:type="character" w:customStyle="1" w:styleId="88">
    <w:name w:val="Heading 6 Char"/>
    <w:basedOn w:val="12"/>
    <w:link w:val="8"/>
    <w:semiHidden/>
    <w:qFormat/>
    <w:uiPriority w:val="0"/>
    <w:rPr>
      <w:rFonts w:eastAsia="Times New Roman"/>
      <w:b/>
      <w:bCs/>
      <w:sz w:val="22"/>
      <w:szCs w:val="22"/>
    </w:rPr>
  </w:style>
  <w:style w:type="character" w:customStyle="1" w:styleId="89">
    <w:name w:val="Heading 7 Char"/>
    <w:basedOn w:val="12"/>
    <w:link w:val="9"/>
    <w:semiHidden/>
    <w:qFormat/>
    <w:uiPriority w:val="0"/>
    <w:rPr>
      <w:rFonts w:eastAsia="Times New Roman"/>
      <w:szCs w:val="24"/>
    </w:rPr>
  </w:style>
  <w:style w:type="character" w:customStyle="1" w:styleId="90">
    <w:name w:val="Heading 8 Char"/>
    <w:basedOn w:val="12"/>
    <w:link w:val="10"/>
    <w:semiHidden/>
    <w:qFormat/>
    <w:uiPriority w:val="0"/>
    <w:rPr>
      <w:rFonts w:eastAsia="Times New Roman"/>
      <w:i/>
      <w:iCs/>
      <w:szCs w:val="24"/>
    </w:rPr>
  </w:style>
  <w:style w:type="character" w:customStyle="1" w:styleId="91">
    <w:name w:val="Heading 9 Char"/>
    <w:basedOn w:val="12"/>
    <w:link w:val="11"/>
    <w:semiHidden/>
    <w:qFormat/>
    <w:uiPriority w:val="0"/>
    <w:rPr>
      <w:rFonts w:eastAsia="Times New Roman" w:cs="Arial"/>
      <w:sz w:val="22"/>
      <w:szCs w:val="22"/>
    </w:rPr>
  </w:style>
  <w:style w:type="character" w:customStyle="1" w:styleId="92">
    <w:name w:val="Heading 3 Char"/>
    <w:link w:val="5"/>
    <w:qFormat/>
    <w:uiPriority w:val="0"/>
    <w:rPr>
      <w:rFonts w:eastAsia="Times New Roman"/>
      <w:b/>
      <w:bCs/>
      <w:sz w:val="22"/>
      <w:szCs w:val="26"/>
    </w:rPr>
  </w:style>
  <w:style w:type="character" w:customStyle="1" w:styleId="93">
    <w:name w:val="Endnote Text Char"/>
    <w:basedOn w:val="12"/>
    <w:link w:val="19"/>
    <w:semiHidden/>
    <w:qFormat/>
    <w:uiPriority w:val="0"/>
    <w:rPr>
      <w:rFonts w:eastAsia="Times New Roman"/>
    </w:rPr>
  </w:style>
  <w:style w:type="character" w:customStyle="1" w:styleId="94">
    <w:name w:val="Footnote Text Char"/>
    <w:basedOn w:val="12"/>
    <w:link w:val="21"/>
    <w:semiHidden/>
    <w:qFormat/>
    <w:uiPriority w:val="0"/>
    <w:rPr>
      <w:rFonts w:eastAsia="Times New Roman"/>
    </w:rPr>
  </w:style>
  <w:style w:type="character" w:customStyle="1" w:styleId="95">
    <w:name w:val="Macro Text Char"/>
    <w:basedOn w:val="12"/>
    <w:link w:val="35"/>
    <w:semiHidden/>
    <w:qFormat/>
    <w:uiPriority w:val="0"/>
    <w:rPr>
      <w:rFonts w:ascii="Courier New" w:hAnsi="Courier New" w:eastAsia="Times New Roman" w:cs="Courier New"/>
    </w:rPr>
  </w:style>
  <w:style w:type="character" w:customStyle="1" w:styleId="96">
    <w:name w:val="Body Text Char"/>
    <w:link w:val="15"/>
    <w:qFormat/>
    <w:uiPriority w:val="0"/>
    <w:rPr>
      <w:rFonts w:eastAsia="Times New Roman"/>
      <w:szCs w:val="24"/>
    </w:rPr>
  </w:style>
  <w:style w:type="paragraph" w:customStyle="1" w:styleId="97">
    <w:name w:val="Colorful Shading - Accent 11"/>
    <w:hidden/>
    <w:semiHidden/>
    <w:qFormat/>
    <w:uiPriority w:val="0"/>
    <w:rPr>
      <w:rFonts w:ascii="Arial" w:hAnsi="Arial" w:eastAsia="Times New Roman" w:cs="Arial"/>
      <w:lang w:val="en-US" w:eastAsia="en-US" w:bidi="ar-SA"/>
    </w:rPr>
  </w:style>
  <w:style w:type="paragraph" w:customStyle="1" w:styleId="98">
    <w:name w:val="Body Text Bold"/>
    <w:basedOn w:val="15"/>
    <w:next w:val="3"/>
    <w:link w:val="100"/>
    <w:qFormat/>
    <w:uiPriority w:val="0"/>
    <w:rPr>
      <w:b/>
    </w:rPr>
  </w:style>
  <w:style w:type="character" w:customStyle="1" w:styleId="99">
    <w:name w:val="CMD Char"/>
    <w:basedOn w:val="12"/>
    <w:link w:val="69"/>
    <w:qFormat/>
    <w:uiPriority w:val="0"/>
    <w:rPr>
      <w:rFonts w:ascii="Courier New" w:hAnsi="Courier New"/>
      <w:szCs w:val="22"/>
    </w:rPr>
  </w:style>
  <w:style w:type="character" w:customStyle="1" w:styleId="100">
    <w:name w:val="Body Text Bold Char"/>
    <w:basedOn w:val="96"/>
    <w:link w:val="98"/>
    <w:qFormat/>
    <w:uiPriority w:val="0"/>
    <w:rPr>
      <w:rFonts w:eastAsia="Times New Roman"/>
      <w:b/>
      <w:szCs w:val="24"/>
    </w:rPr>
  </w:style>
  <w:style w:type="character" w:customStyle="1" w:styleId="101">
    <w:name w:val="Title Char"/>
    <w:basedOn w:val="12"/>
    <w:link w:val="40"/>
    <w:qFormat/>
    <w:uiPriority w:val="0"/>
    <w:rPr>
      <w:rFonts w:eastAsiaTheme="majorEastAsia" w:cstheme="majorBidi"/>
      <w:b/>
      <w:kern w:val="28"/>
      <w:sz w:val="32"/>
      <w:szCs w:val="56"/>
    </w:rPr>
  </w:style>
  <w:style w:type="character" w:styleId="102">
    <w:name w:val="Placeholder Text"/>
    <w:basedOn w:val="12"/>
    <w:semiHidden/>
    <w:qFormat/>
    <w:uiPriority w:val="99"/>
    <w:rPr>
      <w:color w:val="808080"/>
    </w:rPr>
  </w:style>
  <w:style w:type="paragraph" w:customStyle="1" w:styleId="103">
    <w:name w:val="CMD Red"/>
    <w:basedOn w:val="69"/>
    <w:link w:val="104"/>
    <w:qFormat/>
    <w:uiPriority w:val="0"/>
    <w:rPr>
      <w:color w:val="EE0000"/>
    </w:rPr>
  </w:style>
  <w:style w:type="character" w:customStyle="1" w:styleId="104">
    <w:name w:val="CMD Red Char"/>
    <w:basedOn w:val="99"/>
    <w:link w:val="103"/>
    <w:qFormat/>
    <w:uiPriority w:val="0"/>
    <w:rPr>
      <w:rFonts w:ascii="Courier New" w:hAnsi="Courier New"/>
      <w:color w:val="EE0000"/>
      <w:szCs w:val="22"/>
    </w:rPr>
  </w:style>
  <w:style w:type="paragraph" w:customStyle="1" w:styleId="105">
    <w:name w:val="CMD Output Red"/>
    <w:basedOn w:val="80"/>
    <w:link w:val="108"/>
    <w:qFormat/>
    <w:uiPriority w:val="0"/>
    <w:rPr>
      <w:color w:val="EE0000"/>
    </w:rPr>
  </w:style>
  <w:style w:type="character" w:customStyle="1" w:styleId="106">
    <w:name w:val="Body Text L25 Char"/>
    <w:basedOn w:val="12"/>
    <w:link w:val="3"/>
    <w:qFormat/>
    <w:uiPriority w:val="0"/>
    <w:rPr>
      <w:szCs w:val="22"/>
    </w:rPr>
  </w:style>
  <w:style w:type="character" w:customStyle="1" w:styleId="107">
    <w:name w:val="CMD Output Char"/>
    <w:basedOn w:val="106"/>
    <w:link w:val="80"/>
    <w:qFormat/>
    <w:uiPriority w:val="0"/>
    <w:rPr>
      <w:rFonts w:ascii="Courier New" w:hAnsi="Courier New"/>
      <w:sz w:val="18"/>
      <w:szCs w:val="22"/>
    </w:rPr>
  </w:style>
  <w:style w:type="character" w:customStyle="1" w:styleId="108">
    <w:name w:val="CMD Output Red Char"/>
    <w:basedOn w:val="107"/>
    <w:link w:val="105"/>
    <w:qFormat/>
    <w:uiPriority w:val="0"/>
    <w:rPr>
      <w:rFonts w:ascii="Courier New" w:hAnsi="Courier New"/>
      <w:color w:val="EE0000"/>
      <w:sz w:val="18"/>
      <w:szCs w:val="22"/>
    </w:rPr>
  </w:style>
  <w:style w:type="paragraph" w:customStyle="1" w:styleId="109">
    <w:name w:val="Drawing"/>
    <w:basedOn w:val="54"/>
    <w:qFormat/>
    <w:uiPriority w:val="0"/>
  </w:style>
  <w:style w:type="paragraph" w:customStyle="1" w:styleId="110">
    <w:name w:val="Table Answer"/>
    <w:basedOn w:val="61"/>
    <w:qFormat/>
    <w:uiPriority w:val="0"/>
  </w:style>
  <w:style w:type="character" w:customStyle="1" w:styleId="111">
    <w:name w:val="Heading 2 Gray DnT"/>
    <w:basedOn w:val="52"/>
    <w:qFormat/>
    <w:uiPriority w:val="1"/>
    <w:rPr>
      <w:rFonts w:ascii="Arial" w:hAnsi="Arial" w:eastAsia="Times New Roman"/>
      <w:b w:val="0"/>
      <w:sz w:val="24"/>
      <w:szCs w:val="26"/>
      <w:shd w:val="clear" w:color="auto" w:fill="D8D8D8" w:themeFill="background1" w:themeFillShade="D9"/>
    </w:rPr>
  </w:style>
  <w:style w:type="table" w:customStyle="1" w:styleId="112">
    <w:name w:val="Lab_Answer_Table"/>
    <w:basedOn w:val="78"/>
    <w:qFormat/>
    <w:uiPriority w:val="99"/>
    <w:tblStylePr w:type="firstRow">
      <w:pPr>
        <w:wordWrap/>
        <w:jc w:val="center"/>
      </w:pPr>
      <w:rPr>
        <w:rFonts w:ascii="Arial" w:hAnsi="Arial"/>
        <w:b w:val="0"/>
        <w:sz w:val="20"/>
      </w:rPr>
      <w:tblPr/>
      <w:trPr>
        <w:tblHeader/>
      </w:t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F2DBDB" w:themeFill="accent2" w:themeFillTint="33"/>
        <w:vAlign w:val="top"/>
      </w:tcPr>
    </w:tblStylePr>
  </w:style>
  <w:style w:type="paragraph" w:customStyle="1" w:styleId="113">
    <w:name w:val="Body Text L50 Answer"/>
    <w:basedOn w:val="114"/>
    <w:next w:val="57"/>
    <w:link w:val="116"/>
    <w:qFormat/>
    <w:uiPriority w:val="0"/>
    <w:pPr>
      <w:ind w:left="720"/>
    </w:pPr>
  </w:style>
  <w:style w:type="paragraph" w:customStyle="1" w:styleId="114">
    <w:name w:val="Body Text L25 Answer"/>
    <w:basedOn w:val="3"/>
    <w:link w:val="117"/>
    <w:qFormat/>
    <w:uiPriority w:val="0"/>
    <w:pPr>
      <w:shd w:val="clear" w:color="auto" w:fill="D8D8D8" w:themeFill="background1" w:themeFillShade="D9"/>
    </w:pPr>
    <w:rPr>
      <w:b/>
    </w:rPr>
  </w:style>
  <w:style w:type="character" w:customStyle="1" w:styleId="115">
    <w:name w:val="Body Text L50 Char"/>
    <w:basedOn w:val="12"/>
    <w:link w:val="57"/>
    <w:qFormat/>
    <w:uiPriority w:val="0"/>
    <w:rPr>
      <w:szCs w:val="22"/>
    </w:rPr>
  </w:style>
  <w:style w:type="character" w:customStyle="1" w:styleId="116">
    <w:name w:val="Body Text L50 Answer Char"/>
    <w:basedOn w:val="115"/>
    <w:link w:val="113"/>
    <w:qFormat/>
    <w:uiPriority w:val="0"/>
    <w:rPr>
      <w:b/>
      <w:szCs w:val="22"/>
      <w:shd w:val="clear" w:color="auto" w:fill="D8D8D8" w:themeFill="background1" w:themeFillShade="D9"/>
    </w:rPr>
  </w:style>
  <w:style w:type="character" w:customStyle="1" w:styleId="117">
    <w:name w:val="Body Text L25 Answer Char"/>
    <w:basedOn w:val="106"/>
    <w:link w:val="114"/>
    <w:qFormat/>
    <w:uiPriority w:val="0"/>
    <w:rPr>
      <w:b/>
      <w:szCs w:val="22"/>
      <w:shd w:val="clear" w:color="auto" w:fill="D8D8D8" w:themeFill="background1" w:themeFillShade="D9"/>
    </w:rPr>
  </w:style>
  <w:style w:type="character" w:customStyle="1" w:styleId="118">
    <w:name w:val="DevConfigs Char"/>
    <w:basedOn w:val="12"/>
    <w:link w:val="71"/>
    <w:qFormat/>
    <w:uiPriority w:val="0"/>
    <w:rPr>
      <w:rFonts w:ascii="Courier New" w:hAnsi="Courier New"/>
      <w:szCs w:val="22"/>
    </w:rPr>
  </w:style>
  <w:style w:type="character" w:customStyle="1" w:styleId="119">
    <w:name w:val="Answer Gray"/>
    <w:basedOn w:val="12"/>
    <w:qFormat/>
    <w:uiPriority w:val="1"/>
    <w:rPr>
      <w:rFonts w:ascii="Arial" w:hAnsi="Arial"/>
      <w:b/>
      <w:color w:val="auto"/>
      <w:sz w:val="20"/>
      <w:shd w:val="clear" w:color="auto" w:fill="D8D8D8" w:themeFill="background1" w:themeFillShade="D9"/>
    </w:rPr>
  </w:style>
  <w:style w:type="character" w:customStyle="1" w:styleId="120">
    <w:name w:val="DnT bold"/>
    <w:basedOn w:val="12"/>
    <w:qFormat/>
    <w:uiPriority w:val="1"/>
    <w:rPr>
      <w:rFonts w:ascii="Arial" w:hAnsi="Arial"/>
      <w:b/>
      <w:sz w:val="20"/>
    </w:rPr>
  </w:style>
  <w:style w:type="character" w:customStyle="1" w:styleId="121">
    <w:name w:val="DnT no bold"/>
    <w:basedOn w:val="12"/>
    <w:qFormat/>
    <w:uiPriority w:val="1"/>
  </w:style>
  <w:style w:type="paragraph" w:styleId="122">
    <w:name w:val="List Paragraph"/>
    <w:basedOn w:val="1"/>
    <w:qFormat/>
    <w:uiPriority w:val="34"/>
    <w:pPr>
      <w:ind w:left="720"/>
      <w:contextualSpacing/>
    </w:pPr>
  </w:style>
  <w:style w:type="character" w:customStyle="1" w:styleId="123">
    <w:name w:val="Unresolved Mention"/>
    <w:basedOn w:val="12"/>
    <w:semiHidden/>
    <w:unhideWhenUsed/>
    <w:qFormat/>
    <w:uiPriority w:val="99"/>
    <w:rPr>
      <w:color w:val="605E5C"/>
      <w:shd w:val="clear" w:color="auto" w:fill="E1DFDD"/>
    </w:rPr>
  </w:style>
  <w:style w:type="paragraph" w:customStyle="1" w:styleId="124">
    <w:name w:val="Revision"/>
    <w:hidden/>
    <w:semiHidden/>
    <w:qFormat/>
    <w:uiPriority w:val="99"/>
    <w:rPr>
      <w:rFonts w:ascii="Arial" w:hAnsi="Arial" w:eastAsia="Calibri" w:cs="Times New Roman"/>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glossaryDocument" Target="glossary/document.xml"/><Relationship Id="rId35" Type="http://schemas.microsoft.com/office/2011/relationships/people" Target="people.xml"/><Relationship Id="rId34" Type="http://schemas.openxmlformats.org/officeDocument/2006/relationships/fontTable" Target="fontTable.xml"/><Relationship Id="rId33" Type="http://schemas.openxmlformats.org/officeDocument/2006/relationships/customXml" Target="../customXml/item4.xml"/><Relationship Id="rId32" Type="http://schemas.openxmlformats.org/officeDocument/2006/relationships/customXml" Target="../customXml/item3.xml"/><Relationship Id="rId31" Type="http://schemas.openxmlformats.org/officeDocument/2006/relationships/customXml" Target="../customXml/item2.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C:\Users\spennock\AppData\Roaming\Microsoft\Templates\Activity_Template.dotx" TargetMode="Externa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8156592E7954074A9F56D0020FDC5C3"/>
        <w:style w:val=""/>
        <w:category>
          <w:name w:val="General"/>
          <w:gallery w:val="placeholder"/>
        </w:category>
        <w:types>
          <w:type w:val="bbPlcHdr"/>
        </w:types>
        <w:behaviors>
          <w:behavior w:val="content"/>
        </w:behaviors>
        <w:description w:val=""/>
        <w:guid w:val="{7B2AAC33-371F-4A6D-8E32-F530897130DF}"/>
      </w:docPartPr>
      <w:docPartBody>
        <w:p w14:paraId="00BE7DD5">
          <w:pPr>
            <w:pStyle w:val="5"/>
          </w:pPr>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035"/>
    <w:rsid w:val="00042754"/>
    <w:rsid w:val="00063697"/>
    <w:rsid w:val="000E4570"/>
    <w:rsid w:val="000F139F"/>
    <w:rsid w:val="00126D9A"/>
    <w:rsid w:val="00152840"/>
    <w:rsid w:val="001814F2"/>
    <w:rsid w:val="00237035"/>
    <w:rsid w:val="003341F2"/>
    <w:rsid w:val="003603AF"/>
    <w:rsid w:val="005649B8"/>
    <w:rsid w:val="00570C3B"/>
    <w:rsid w:val="00584B60"/>
    <w:rsid w:val="0071598F"/>
    <w:rsid w:val="007C35E3"/>
    <w:rsid w:val="009B32A0"/>
    <w:rsid w:val="00B90016"/>
    <w:rsid w:val="00BC271A"/>
    <w:rsid w:val="00CB60CA"/>
    <w:rsid w:val="00D10461"/>
    <w:rsid w:val="00D419BD"/>
    <w:rsid w:val="00E32EDD"/>
    <w:rsid w:val="00EB56C9"/>
    <w:rsid w:val="00EB6B5A"/>
    <w:rsid w:val="00F679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uiPriority w:val="99"/>
    <w:rPr>
      <w:color w:val="808080"/>
    </w:rPr>
  </w:style>
  <w:style w:type="paragraph" w:customStyle="1" w:styleId="5">
    <w:name w:val="58156592E7954074A9F56D0020FDC5C3"/>
    <w:uiPriority w:val="0"/>
    <w:pPr>
      <w:spacing w:after="160" w:line="259" w:lineRule="auto"/>
    </w:pPr>
    <w:rPr>
      <w:rFonts w:asciiTheme="minorHAnsi" w:hAnsiTheme="minorHAnsi" w:eastAsiaTheme="minorEastAsia" w:cstheme="minorBidi"/>
      <w:sz w:val="22"/>
      <w:szCs w:val="22"/>
      <w:lang w:val="en-US" w:eastAsia="zh-C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Comments xmlns="810553ce-449d-4340-bb0a-414d416a9b51" xsi:nil="true"/>
    <lcf76f155ced4ddcb4097134ff3c332f xmlns="810553ce-449d-4340-bb0a-414d416a9b51">
      <Terms xmlns="http://schemas.microsoft.com/office/infopath/2007/PartnerControls"/>
    </lcf76f155ced4ddcb4097134ff3c332f>
    <TaxCatchAll xmlns="20a0b39e-fcd0-423b-9f17-9d26d967be5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1F18ECBD8ED834DABF5ACC3DB9AA918" ma:contentTypeVersion="18" ma:contentTypeDescription="Create a new document." ma:contentTypeScope="" ma:versionID="e6fc7192c578a3f4f22de09c8d24a1fd">
  <xsd:schema xmlns:xsd="http://www.w3.org/2001/XMLSchema" xmlns:xs="http://www.w3.org/2001/XMLSchema" xmlns:p="http://schemas.microsoft.com/office/2006/metadata/properties" xmlns:ns2="810553ce-449d-4340-bb0a-414d416a9b51" xmlns:ns3="20a0b39e-fcd0-423b-9f17-9d26d967be51" targetNamespace="http://schemas.microsoft.com/office/2006/metadata/properties" ma:root="true" ma:fieldsID="68fbd02059858647e29f1a5689e1c8cb" ns2:_="" ns3:_="">
    <xsd:import namespace="810553ce-449d-4340-bb0a-414d416a9b51"/>
    <xsd:import namespace="20a0b39e-fcd0-423b-9f17-9d26d967be5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Comment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0553ce-449d-4340-bb0a-414d416a9b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Comments" ma:index="20" nillable="true" ma:displayName="Comments" ma:internalName="Comments">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710261dd-85c0-4e16-8580-30375acfae1f" ma:termSetId="09814cd3-568e-fe90-9814-8d621ff8fb84" ma:anchorId="fba54fb3-c3e1-fe81-a776-ca4b69148c4d" ma:open="true" ma:isKeyword="false">
      <xsd:complexType>
        <xsd:sequence>
          <xsd:element ref="pc:Terms" minOccurs="0" maxOccurs="1"/>
        </xsd:sequence>
      </xsd:complexType>
    </xsd:element>
    <xsd:element name="MediaServiceLocation" ma:index="24"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a0b39e-fcd0-423b-9f17-9d26d967be5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d1fb9ddd-df90-44ec-9ce2-a3135905c5f1}" ma:internalName="TaxCatchAll" ma:showField="CatchAllData" ma:web="20a0b39e-fcd0-423b-9f17-9d26d967be5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1AB134-0740-1448-A353-11292CF5E304}">
  <ds:schemaRefs/>
</ds:datastoreItem>
</file>

<file path=customXml/itemProps2.xml><?xml version="1.0" encoding="utf-8"?>
<ds:datastoreItem xmlns:ds="http://schemas.openxmlformats.org/officeDocument/2006/customXml" ds:itemID="{D131E4FF-AE1B-4415-ACEE-3B0F955E1F80}">
  <ds:schemaRefs/>
</ds:datastoreItem>
</file>

<file path=customXml/itemProps3.xml><?xml version="1.0" encoding="utf-8"?>
<ds:datastoreItem xmlns:ds="http://schemas.openxmlformats.org/officeDocument/2006/customXml" ds:itemID="{8AD40DEC-3C8E-43DE-A54C-EB7BBAEE8D4F}">
  <ds:schemaRefs/>
</ds:datastoreItem>
</file>

<file path=customXml/itemProps4.xml><?xml version="1.0" encoding="utf-8"?>
<ds:datastoreItem xmlns:ds="http://schemas.openxmlformats.org/officeDocument/2006/customXml" ds:itemID="{F702301C-00F7-4C50-AC5B-C3FB02BECA6C}">
  <ds:schemaRefs/>
</ds:datastoreItem>
</file>

<file path=docProps/app.xml><?xml version="1.0" encoding="utf-8"?>
<Properties xmlns="http://schemas.openxmlformats.org/officeDocument/2006/extended-properties" xmlns:vt="http://schemas.openxmlformats.org/officeDocument/2006/docPropsVTypes">
  <Template>C:\Users\spennock\AppData\Roaming\Microsoft\Templates\Activity_Template.dotx</Template>
  <Company>Cisco Systems, Inc.</Company>
  <Pages>20</Pages>
  <Words>1940</Words>
  <Characters>11062</Characters>
  <Lines>92</Lines>
  <Paragraphs>25</Paragraphs>
  <TotalTime>61</TotalTime>
  <ScaleCrop>false</ScaleCrop>
  <LinksUpToDate>false</LinksUpToDate>
  <CharactersWithSpaces>12977</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2025-04-21T01:15:00Z</dcterms:created>
  <dc:creator>Thin 15</dc:creator>
  <dc:description>2023</dc:description>
  <cp:lastModifiedBy>Miftahut Dini</cp:lastModifiedBy>
  <dcterms:modified xsi:type="dcterms:W3CDTF">2025-04-21T03:22:26Z</dcterms:modified>
  <dc:title>Lab - Vulnerability Scanning with Kali Tools</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0x01010001F18ECBD8ED834DABF5ACC3DB9AA918</vt:lpwstr>
  </property>
  <property fmtid="{D5CDD505-2E9C-101B-9397-08002B2CF9AE}" pid="3" name="MediaServiceImageTags">
    <vt:lpwstr/>
  </property>
  <property fmtid="{D5CDD505-2E9C-101B-9397-08002B2CF9AE}" pid="4" name="KSOProductBuildVer">
    <vt:lpwstr>1033-12.2.0.20795</vt:lpwstr>
  </property>
  <property fmtid="{D5CDD505-2E9C-101B-9397-08002B2CF9AE}" pid="5" name="ICV">
    <vt:lpwstr>D81C0A0092334976B74E59BF9D5E0674_13</vt:lpwstr>
  </property>
</Properties>
</file>